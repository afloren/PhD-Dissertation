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E7E5D" w:rsidRDefault="0008735B" w:rsidP="00DD1C6A">
      <w:pPr>
        <w:pStyle w:val="Title"/>
      </w:pPr>
      <w:r>
        <w:t>Accurately decoding visual information from fMRI data obtained in a realistic virtual environment</w:t>
      </w:r>
    </w:p>
    <w:p w:rsidR="008D2D93" w:rsidRDefault="005469F8" w:rsidP="005469F8">
      <w:pPr>
        <w:rPr>
          <w:vertAlign w:val="superscript"/>
        </w:rPr>
      </w:pPr>
      <w:r>
        <w:t>Andrew Floren</w:t>
      </w:r>
      <w:r w:rsidR="008D2D93" w:rsidRPr="008D2D93">
        <w:rPr>
          <w:vertAlign w:val="superscript"/>
        </w:rPr>
        <w:t>1*</w:t>
      </w:r>
      <w:r>
        <w:t>, Bruce Naylor</w:t>
      </w:r>
      <w:r w:rsidR="008D2D93" w:rsidRPr="008D2D93">
        <w:rPr>
          <w:vertAlign w:val="superscript"/>
        </w:rPr>
        <w:t>2</w:t>
      </w:r>
      <w:r>
        <w:t xml:space="preserve">, </w:t>
      </w:r>
      <w:proofErr w:type="spellStart"/>
      <w:r>
        <w:t>Risto</w:t>
      </w:r>
      <w:proofErr w:type="spellEnd"/>
      <w:r>
        <w:t xml:space="preserve"> Miikkulainen</w:t>
      </w:r>
      <w:r w:rsidR="008D2D93" w:rsidRPr="008D2D93">
        <w:rPr>
          <w:vertAlign w:val="superscript"/>
        </w:rPr>
        <w:t>3</w:t>
      </w:r>
      <w:r>
        <w:t>, and David Ress</w:t>
      </w:r>
      <w:r w:rsidR="008D2D93" w:rsidRPr="008D2D93">
        <w:rPr>
          <w:vertAlign w:val="superscript"/>
        </w:rPr>
        <w:t>4</w:t>
      </w:r>
    </w:p>
    <w:p w:rsidR="008D2D93" w:rsidRPr="008D2D93" w:rsidRDefault="008D2D93" w:rsidP="008D2D93">
      <w:pPr>
        <w:pStyle w:val="ListParagraph"/>
        <w:numPr>
          <w:ilvl w:val="0"/>
          <w:numId w:val="2"/>
        </w:numPr>
        <w:rPr>
          <w:sz w:val="20"/>
          <w:szCs w:val="20"/>
        </w:rPr>
      </w:pPr>
      <w:r w:rsidRPr="008D2D93">
        <w:rPr>
          <w:sz w:val="20"/>
          <w:szCs w:val="20"/>
        </w:rPr>
        <w:t>Electrical and Computer Engineering Department, The University of Texas at Austin, Austin, TX, USA</w:t>
      </w:r>
    </w:p>
    <w:p w:rsidR="008D2D93" w:rsidRPr="008D2D93" w:rsidRDefault="008D2D93" w:rsidP="008D2D93">
      <w:pPr>
        <w:pStyle w:val="ListParagraph"/>
        <w:numPr>
          <w:ilvl w:val="0"/>
          <w:numId w:val="2"/>
        </w:numPr>
        <w:rPr>
          <w:sz w:val="20"/>
          <w:szCs w:val="20"/>
        </w:rPr>
      </w:pPr>
      <w:r w:rsidRPr="008D2D93">
        <w:rPr>
          <w:sz w:val="20"/>
          <w:szCs w:val="20"/>
        </w:rPr>
        <w:t>Department of Neuroscience, The University of Texas at Austin, Austin, TX, USA</w:t>
      </w:r>
    </w:p>
    <w:p w:rsidR="008D2D93" w:rsidRPr="008D2D93" w:rsidRDefault="008D2D93" w:rsidP="008D2D93">
      <w:pPr>
        <w:pStyle w:val="ListParagraph"/>
        <w:numPr>
          <w:ilvl w:val="0"/>
          <w:numId w:val="2"/>
        </w:numPr>
        <w:rPr>
          <w:sz w:val="20"/>
          <w:szCs w:val="20"/>
        </w:rPr>
      </w:pPr>
      <w:r w:rsidRPr="008D2D93">
        <w:rPr>
          <w:sz w:val="20"/>
          <w:szCs w:val="20"/>
        </w:rPr>
        <w:t>Department of Computer Science, The University of Texas at Austin, Austin, TX, USA</w:t>
      </w:r>
    </w:p>
    <w:p w:rsidR="008D2D93" w:rsidRPr="008D2D93" w:rsidRDefault="008D2D93" w:rsidP="008D2D93">
      <w:pPr>
        <w:pStyle w:val="ListParagraph"/>
        <w:numPr>
          <w:ilvl w:val="0"/>
          <w:numId w:val="2"/>
        </w:numPr>
        <w:rPr>
          <w:sz w:val="20"/>
          <w:szCs w:val="20"/>
        </w:rPr>
      </w:pPr>
      <w:r w:rsidRPr="008D2D93">
        <w:rPr>
          <w:sz w:val="20"/>
          <w:szCs w:val="20"/>
        </w:rPr>
        <w:t>Human Neuroimaging Laboratory, Baylor College of Medicine, Houston, TX, USA</w:t>
      </w:r>
    </w:p>
    <w:p w:rsidR="005469F8" w:rsidRDefault="005469F8" w:rsidP="005469F8"/>
    <w:p w:rsidR="005469F8" w:rsidRDefault="005469F8" w:rsidP="005469F8">
      <w:r>
        <w:t>Correspondence:</w:t>
      </w:r>
    </w:p>
    <w:p w:rsidR="005469F8" w:rsidRDefault="005469F8" w:rsidP="005469F8">
      <w:r>
        <w:t>Andrew Floren</w:t>
      </w:r>
    </w:p>
    <w:p w:rsidR="005469F8" w:rsidRDefault="005469F8" w:rsidP="005469F8">
      <w:proofErr w:type="gramStart"/>
      <w:r>
        <w:t>c/o</w:t>
      </w:r>
      <w:proofErr w:type="gramEnd"/>
      <w:r>
        <w:t xml:space="preserve"> David </w:t>
      </w:r>
      <w:proofErr w:type="spellStart"/>
      <w:r>
        <w:t>Ress</w:t>
      </w:r>
      <w:proofErr w:type="spellEnd"/>
    </w:p>
    <w:p w:rsidR="008D2D93" w:rsidRDefault="008D2D93" w:rsidP="005469F8">
      <w:r>
        <w:t>Center for Learning and Memory</w:t>
      </w:r>
    </w:p>
    <w:p w:rsidR="008D2D93" w:rsidRDefault="008D2D93" w:rsidP="005469F8">
      <w:r>
        <w:t xml:space="preserve">100 E </w:t>
      </w:r>
      <w:r w:rsidR="00FC3CFF">
        <w:t>24th</w:t>
      </w:r>
      <w:r>
        <w:t xml:space="preserve"> Street, Stop C7000, </w:t>
      </w:r>
    </w:p>
    <w:p w:rsidR="005469F8" w:rsidRDefault="008D2D93" w:rsidP="005469F8">
      <w:r>
        <w:t>Austin, TX, 78712</w:t>
      </w:r>
      <w:r w:rsidR="00B93BFD">
        <w:t>, USA</w:t>
      </w:r>
    </w:p>
    <w:p w:rsidR="005469F8" w:rsidRPr="005469F8" w:rsidRDefault="005469F8" w:rsidP="005469F8"/>
    <w:p w:rsidR="00DD1C6A" w:rsidRDefault="000B39EC" w:rsidP="00DD1C6A">
      <w:r>
        <w:t>T</w:t>
      </w:r>
      <w:r w:rsidR="00444DB8">
        <w:t>hree-dimensional</w:t>
      </w:r>
      <w:r w:rsidR="00DD1C6A" w:rsidRPr="00DD1C6A">
        <w:t xml:space="preserve"> </w:t>
      </w:r>
      <w:r w:rsidR="00444DB8">
        <w:t>i</w:t>
      </w:r>
      <w:r w:rsidR="00DD1C6A" w:rsidRPr="00DD1C6A">
        <w:t xml:space="preserve">nteractive </w:t>
      </w:r>
      <w:r w:rsidR="00FF59DD">
        <w:t>v</w:t>
      </w:r>
      <w:r w:rsidR="00DD1C6A" w:rsidRPr="00DD1C6A">
        <w:t xml:space="preserve">irtual </w:t>
      </w:r>
      <w:r w:rsidR="00FF59DD">
        <w:t>e</w:t>
      </w:r>
      <w:r w:rsidR="00DD1C6A" w:rsidRPr="00DD1C6A">
        <w:t>nvironments</w:t>
      </w:r>
      <w:r w:rsidR="00444DB8">
        <w:t xml:space="preserve"> </w:t>
      </w:r>
      <w:r>
        <w:t>are</w:t>
      </w:r>
      <w:r w:rsidR="00DD1C6A" w:rsidRPr="00DD1C6A">
        <w:t xml:space="preserve"> a</w:t>
      </w:r>
      <w:r w:rsidR="00444DB8">
        <w:t xml:space="preserve"> </w:t>
      </w:r>
      <w:r w:rsidR="0068035A">
        <w:t>powerful</w:t>
      </w:r>
      <w:r w:rsidR="00DD1C6A" w:rsidRPr="00DD1C6A">
        <w:t xml:space="preserve"> </w:t>
      </w:r>
      <w:r>
        <w:t>tool for</w:t>
      </w:r>
      <w:r w:rsidR="00DD1C6A" w:rsidRPr="00DD1C6A">
        <w:t xml:space="preserve"> </w:t>
      </w:r>
      <w:r w:rsidR="005E64DF">
        <w:t>brain-imaging</w:t>
      </w:r>
      <w:r w:rsidR="005E64DF" w:rsidRPr="00DD1C6A">
        <w:t xml:space="preserve"> </w:t>
      </w:r>
      <w:r w:rsidR="00DD1C6A" w:rsidRPr="00DD1C6A">
        <w:t>based cognitive neuroscience</w:t>
      </w:r>
      <w:r w:rsidR="00444DB8" w:rsidRPr="00444DB8">
        <w:t xml:space="preserve"> </w:t>
      </w:r>
      <w:r w:rsidR="00444DB8">
        <w:t xml:space="preserve">that </w:t>
      </w:r>
      <w:r>
        <w:t>are</w:t>
      </w:r>
      <w:r w:rsidR="00444DB8">
        <w:t xml:space="preserve"> presently </w:t>
      </w:r>
      <w:r w:rsidR="00444DB8" w:rsidRPr="00DD1C6A">
        <w:t>under-utilized</w:t>
      </w:r>
      <w:r w:rsidR="00DD1C6A" w:rsidRPr="00DD1C6A">
        <w:t xml:space="preserve">. </w:t>
      </w:r>
      <w:r w:rsidR="00980AD2">
        <w:t xml:space="preserve">This paper presents machine-learning based methods for identifying brain states induced by realistic virtual environments with improved accuracy as well as the capability for mapping their spatial topography on the neocortex. </w:t>
      </w:r>
      <w:r w:rsidR="00000DCE">
        <w:t>V</w:t>
      </w:r>
      <w:r w:rsidR="00DD1C6A" w:rsidRPr="00DD1C6A">
        <w:t xml:space="preserve">irtual </w:t>
      </w:r>
      <w:r w:rsidR="00FF59DD">
        <w:t>e</w:t>
      </w:r>
      <w:r w:rsidR="00DD1C6A" w:rsidRPr="00DD1C6A">
        <w:t xml:space="preserve">nvironments </w:t>
      </w:r>
      <w:r w:rsidR="00000DCE">
        <w:t xml:space="preserve">provide </w:t>
      </w:r>
      <w:r w:rsidR="00B75215">
        <w:t>the ability</w:t>
      </w:r>
      <w:r w:rsidR="006D4C58">
        <w:t xml:space="preserve"> to</w:t>
      </w:r>
      <w:r w:rsidR="0068035A" w:rsidRPr="00DD1C6A">
        <w:t xml:space="preserve"> </w:t>
      </w:r>
      <w:r w:rsidR="00DD1C6A" w:rsidRPr="00DD1C6A">
        <w:t xml:space="preserve">study the brain under conditions closer to the environment in which </w:t>
      </w:r>
      <w:r w:rsidR="00444DB8">
        <w:t>humans</w:t>
      </w:r>
      <w:r w:rsidR="00DD1C6A" w:rsidRPr="00DD1C6A">
        <w:t xml:space="preserve"> evolved, </w:t>
      </w:r>
      <w:r w:rsidR="00B75215">
        <w:t xml:space="preserve">and </w:t>
      </w:r>
      <w:r w:rsidR="006D4C58">
        <w:t xml:space="preserve">thus </w:t>
      </w:r>
      <w:r w:rsidR="00DD1C6A" w:rsidRPr="00DD1C6A">
        <w:t>to probe</w:t>
      </w:r>
      <w:r w:rsidR="00B75215">
        <w:t xml:space="preserve"> </w:t>
      </w:r>
      <w:r>
        <w:t>deeper</w:t>
      </w:r>
      <w:r w:rsidR="00B75215">
        <w:t xml:space="preserve"> into</w:t>
      </w:r>
      <w:r w:rsidR="00DD1C6A" w:rsidRPr="00DD1C6A">
        <w:t xml:space="preserve"> the complexities of human </w:t>
      </w:r>
      <w:r w:rsidR="00A86B33">
        <w:t>cognition</w:t>
      </w:r>
      <w:r w:rsidR="00DD1C6A" w:rsidRPr="00DD1C6A">
        <w:t xml:space="preserve">. </w:t>
      </w:r>
      <w:r w:rsidR="00B75215">
        <w:t>As a</w:t>
      </w:r>
      <w:r w:rsidR="003A1063">
        <w:t xml:space="preserve"> test</w:t>
      </w:r>
      <w:r w:rsidR="00DD1C6A" w:rsidRPr="00DD1C6A">
        <w:t xml:space="preserve"> </w:t>
      </w:r>
      <w:r w:rsidR="003A1063">
        <w:t>case</w:t>
      </w:r>
      <w:r w:rsidR="00DD1C6A" w:rsidRPr="00DD1C6A">
        <w:t xml:space="preserve">, we designed a stimulus to reflect a military combat </w:t>
      </w:r>
      <w:r w:rsidR="0030338C">
        <w:t>situation</w:t>
      </w:r>
      <w:r w:rsidR="0030338C" w:rsidRPr="00DD1C6A">
        <w:t xml:space="preserve"> </w:t>
      </w:r>
      <w:r w:rsidR="00DD1C6A" w:rsidRPr="00DD1C6A">
        <w:t>in the Middle East, motivated</w:t>
      </w:r>
      <w:r w:rsidR="0030338C">
        <w:t xml:space="preserve"> </w:t>
      </w:r>
      <w:r w:rsidR="00DD1C6A" w:rsidRPr="00DD1C6A">
        <w:t xml:space="preserve">by the potential of using real-time </w:t>
      </w:r>
      <w:r w:rsidR="00A86B33">
        <w:t>functional magnetic resonance imaging</w:t>
      </w:r>
      <w:r w:rsidR="00A86B33" w:rsidRPr="00DD1C6A">
        <w:t xml:space="preserve"> </w:t>
      </w:r>
      <w:r w:rsidR="00A86B33">
        <w:t>(</w:t>
      </w:r>
      <w:r w:rsidR="00DD1C6A" w:rsidRPr="00DD1C6A">
        <w:t>fMRI</w:t>
      </w:r>
      <w:r w:rsidR="00A86B33">
        <w:t>)</w:t>
      </w:r>
      <w:r w:rsidR="00DD1C6A" w:rsidRPr="00DD1C6A">
        <w:t xml:space="preserve"> in the treatment of </w:t>
      </w:r>
      <w:r w:rsidR="005E64DF">
        <w:t>post-traumatic stress disorder</w:t>
      </w:r>
      <w:r w:rsidR="00DD1C6A" w:rsidRPr="00DD1C6A">
        <w:t xml:space="preserve">. </w:t>
      </w:r>
      <w:r w:rsidR="0030338C">
        <w:t>Each subject</w:t>
      </w:r>
      <w:r w:rsidR="0068035A">
        <w:t xml:space="preserve"> experienced moving through the virtual town where they encountered </w:t>
      </w:r>
      <w:r w:rsidR="00D736B6">
        <w:t>1</w:t>
      </w:r>
      <w:r w:rsidR="00A86B33">
        <w:t>—</w:t>
      </w:r>
      <w:r w:rsidR="00D736B6">
        <w:t>6</w:t>
      </w:r>
      <w:r w:rsidR="0068035A">
        <w:t xml:space="preserve"> </w:t>
      </w:r>
      <w:r w:rsidR="0030338C">
        <w:t>animated</w:t>
      </w:r>
      <w:r w:rsidR="0068035A">
        <w:t xml:space="preserve"> combatants</w:t>
      </w:r>
      <w:r w:rsidR="00D736B6">
        <w:t xml:space="preserve"> at different locations</w:t>
      </w:r>
      <w:r w:rsidR="0030338C">
        <w:t>,</w:t>
      </w:r>
      <w:r w:rsidR="0068035A" w:rsidRPr="0068035A">
        <w:t xml:space="preserve"> </w:t>
      </w:r>
      <w:r w:rsidR="0068035A">
        <w:t xml:space="preserve">while fMRI data was collected. </w:t>
      </w:r>
      <w:r w:rsidR="00DD1C6A" w:rsidRPr="00DD1C6A">
        <w:t xml:space="preserve">To analyze </w:t>
      </w:r>
      <w:r w:rsidR="0068035A">
        <w:t>the</w:t>
      </w:r>
      <w:r w:rsidR="0068035A" w:rsidRPr="00DD1C6A">
        <w:t xml:space="preserve"> </w:t>
      </w:r>
      <w:r w:rsidR="00DD1C6A" w:rsidRPr="00DD1C6A">
        <w:t xml:space="preserve">data from what </w:t>
      </w:r>
      <w:r w:rsidR="00C03D96">
        <w:t xml:space="preserve">is, compared to most studies, </w:t>
      </w:r>
      <w:r w:rsidR="00DD1C6A" w:rsidRPr="00DD1C6A">
        <w:t>more complex and less controlled stimuli, we employed</w:t>
      </w:r>
      <w:r w:rsidR="00C35389">
        <w:t xml:space="preserve"> statistical</w:t>
      </w:r>
      <w:r w:rsidR="00DD1C6A" w:rsidRPr="00DD1C6A">
        <w:t xml:space="preserve"> </w:t>
      </w:r>
      <w:r w:rsidR="00743963">
        <w:t xml:space="preserve">machine learning in the form of </w:t>
      </w:r>
      <w:r w:rsidR="00DD1C6A" w:rsidRPr="00DD1C6A">
        <w:t>Multi-Voxel Pattern Analysis (MVPA)</w:t>
      </w:r>
      <w:r w:rsidR="0008735B">
        <w:t xml:space="preserve"> with</w:t>
      </w:r>
      <w:r w:rsidR="0068035A">
        <w:t xml:space="preserve"> </w:t>
      </w:r>
      <w:r w:rsidR="0006442A">
        <w:t>special attention given to</w:t>
      </w:r>
      <w:r w:rsidR="0030338C">
        <w:t xml:space="preserve"> </w:t>
      </w:r>
      <w:r w:rsidR="00A86B33">
        <w:t>artificial</w:t>
      </w:r>
      <w:r w:rsidR="0030338C">
        <w:t xml:space="preserve"> Neural Networks (NN)</w:t>
      </w:r>
      <w:r w:rsidR="00DD1C6A" w:rsidRPr="00DD1C6A">
        <w:t xml:space="preserve">. </w:t>
      </w:r>
      <w:r>
        <w:t>E</w:t>
      </w:r>
      <w:r w:rsidR="0006442A">
        <w:t>xtensions to NN that exploit the block structure of the stimulus</w:t>
      </w:r>
      <w:r w:rsidR="00000DCE">
        <w:t xml:space="preserve"> were developed</w:t>
      </w:r>
      <w:r w:rsidR="0006442A">
        <w:t xml:space="preserve"> to improve </w:t>
      </w:r>
      <w:r w:rsidR="00DD1C6A" w:rsidRPr="00DD1C6A">
        <w:t xml:space="preserve">the accuracy of </w:t>
      </w:r>
      <w:r w:rsidR="0006442A">
        <w:t xml:space="preserve">the </w:t>
      </w:r>
      <w:r w:rsidR="00DD1C6A" w:rsidRPr="00DD1C6A">
        <w:t>classification</w:t>
      </w:r>
      <w:r w:rsidR="00000DCE">
        <w:t xml:space="preserve">, </w:t>
      </w:r>
      <w:r w:rsidR="0006442A">
        <w:t>achiev</w:t>
      </w:r>
      <w:r w:rsidR="00000DCE">
        <w:t>ing</w:t>
      </w:r>
      <w:r w:rsidR="0006442A">
        <w:t xml:space="preserve"> performance</w:t>
      </w:r>
      <w:r w:rsidR="00700240">
        <w:t>s</w:t>
      </w:r>
      <w:r w:rsidR="00DD1C6A" w:rsidRPr="00DD1C6A">
        <w:t xml:space="preserve"> from </w:t>
      </w:r>
      <w:r w:rsidR="00EB7FB2">
        <w:t>58</w:t>
      </w:r>
      <w:r w:rsidR="0030338C">
        <w:t>%</w:t>
      </w:r>
      <w:r w:rsidR="005E64DF">
        <w:t>—</w:t>
      </w:r>
      <w:r w:rsidR="00DD1C6A" w:rsidRPr="00DD1C6A">
        <w:t>9</w:t>
      </w:r>
      <w:r w:rsidR="007C7806">
        <w:t>3</w:t>
      </w:r>
      <w:r w:rsidR="00DD1C6A" w:rsidRPr="00DD1C6A">
        <w:t>% (chance was 16.7%)</w:t>
      </w:r>
      <w:r w:rsidR="00000DCE" w:rsidRPr="00000DCE">
        <w:t xml:space="preserve"> </w:t>
      </w:r>
      <w:r w:rsidR="00000DCE">
        <w:t>with 6 subjects</w:t>
      </w:r>
      <w:r w:rsidR="00743963">
        <w:t>.</w:t>
      </w:r>
      <w:r w:rsidR="00DD1C6A" w:rsidRPr="00DD1C6A">
        <w:t xml:space="preserve"> </w:t>
      </w:r>
      <w:r w:rsidR="00743963">
        <w:t>This</w:t>
      </w:r>
      <w:r w:rsidR="00743963" w:rsidRPr="00DD1C6A">
        <w:t xml:space="preserve"> </w:t>
      </w:r>
      <w:r w:rsidR="00DD1C6A" w:rsidRPr="00DD1C6A">
        <w:t>demonstrat</w:t>
      </w:r>
      <w:r w:rsidR="00743963">
        <w:t xml:space="preserve">es </w:t>
      </w:r>
      <w:r w:rsidR="00DD1C6A" w:rsidRPr="00DD1C6A">
        <w:t xml:space="preserve">that MVPA can decode </w:t>
      </w:r>
      <w:r w:rsidR="00FF59DD">
        <w:t xml:space="preserve">a complex </w:t>
      </w:r>
      <w:r w:rsidR="00AD25CC">
        <w:t>cognitive state</w:t>
      </w:r>
      <w:r w:rsidR="00D736B6">
        <w:t xml:space="preserve">, </w:t>
      </w:r>
      <w:r w:rsidR="00AD25CC">
        <w:t xml:space="preserve">viewing a </w:t>
      </w:r>
      <w:r w:rsidR="00D736B6">
        <w:t>number of characters</w:t>
      </w:r>
      <w:r w:rsidR="00000DCE">
        <w:t>,</w:t>
      </w:r>
      <w:r w:rsidR="00FF59DD">
        <w:t xml:space="preserve"> </w:t>
      </w:r>
      <w:r w:rsidR="00D736B6">
        <w:t>in</w:t>
      </w:r>
      <w:r w:rsidR="00743963" w:rsidRPr="00DD1C6A">
        <w:t xml:space="preserve"> </w:t>
      </w:r>
      <w:r w:rsidR="00DD1C6A" w:rsidRPr="00DD1C6A">
        <w:t xml:space="preserve">a dynamic virtual environment. </w:t>
      </w:r>
      <w:r w:rsidR="00000DCE">
        <w:t xml:space="preserve">To better understand the </w:t>
      </w:r>
      <w:r w:rsidR="00AD25CC">
        <w:t>source</w:t>
      </w:r>
      <w:r w:rsidR="00000DCE">
        <w:t xml:space="preserve"> of this information </w:t>
      </w:r>
      <w:r w:rsidR="00AD25CC">
        <w:t>i</w:t>
      </w:r>
      <w:r w:rsidR="00000DCE">
        <w:t>n the brain, a novel form of</w:t>
      </w:r>
      <w:r w:rsidR="00000DCE" w:rsidRPr="00DD1C6A">
        <w:t xml:space="preserve"> </w:t>
      </w:r>
      <w:r w:rsidR="00000DCE">
        <w:t>s</w:t>
      </w:r>
      <w:r w:rsidR="00000DCE" w:rsidRPr="00DD1C6A">
        <w:t xml:space="preserve">ensitivity </w:t>
      </w:r>
      <w:r w:rsidR="00000DCE">
        <w:t>a</w:t>
      </w:r>
      <w:r w:rsidR="00000DCE" w:rsidRPr="00DD1C6A">
        <w:t>nalysis</w:t>
      </w:r>
      <w:r w:rsidR="00000DCE" w:rsidDel="00000DCE">
        <w:t xml:space="preserve"> </w:t>
      </w:r>
      <w:r w:rsidR="00000DCE">
        <w:t>was developed to</w:t>
      </w:r>
      <w:r w:rsidR="00DD1C6A" w:rsidRPr="00DD1C6A">
        <w:t xml:space="preserve"> </w:t>
      </w:r>
      <w:r w:rsidR="00000DCE">
        <w:t>use</w:t>
      </w:r>
      <w:r w:rsidR="00DD1C6A" w:rsidRPr="00DD1C6A">
        <w:t xml:space="preserve"> </w:t>
      </w:r>
      <w:r w:rsidR="00743963">
        <w:t>NN</w:t>
      </w:r>
      <w:r w:rsidR="00DD1C6A" w:rsidRPr="00DD1C6A">
        <w:t xml:space="preserve"> to </w:t>
      </w:r>
      <w:r w:rsidR="00000DCE">
        <w:t>quantify</w:t>
      </w:r>
      <w:r w:rsidR="00DD1C6A" w:rsidRPr="00DD1C6A">
        <w:t xml:space="preserve"> the degree to which each voxel contributed to classification. </w:t>
      </w:r>
      <w:r w:rsidR="00C35389">
        <w:t>Compared with maps produced by general linear models and the searchlight approach, t</w:t>
      </w:r>
      <w:r w:rsidR="00000DCE">
        <w:t>hese</w:t>
      </w:r>
      <w:r w:rsidR="00FF59DD">
        <w:t xml:space="preserve"> s</w:t>
      </w:r>
      <w:r w:rsidR="00FF59DD" w:rsidRPr="00DD1C6A">
        <w:t xml:space="preserve">ensitivity </w:t>
      </w:r>
      <w:r w:rsidR="00DD1C6A" w:rsidRPr="00DD1C6A">
        <w:t xml:space="preserve">maps </w:t>
      </w:r>
      <w:r w:rsidR="00102041">
        <w:t>reveal</w:t>
      </w:r>
      <w:r w:rsidR="00000DCE">
        <w:t>ed</w:t>
      </w:r>
      <w:r w:rsidR="00102041">
        <w:t xml:space="preserve"> a more diverse pattern of</w:t>
      </w:r>
      <w:r w:rsidR="00DD1C6A" w:rsidRPr="00DD1C6A">
        <w:t xml:space="preserve"> information relevant to the classification of </w:t>
      </w:r>
      <w:r w:rsidR="00503594">
        <w:t>cognitive state</w:t>
      </w:r>
      <w:r w:rsidR="00DD1C6A" w:rsidRPr="00DD1C6A">
        <w:t>.</w:t>
      </w:r>
    </w:p>
    <w:p w:rsidR="00DD1C6A" w:rsidRDefault="00DD1C6A" w:rsidP="00081DE8">
      <w:pPr>
        <w:pStyle w:val="Heading1"/>
      </w:pPr>
      <w:r>
        <w:t>Introduction</w:t>
      </w:r>
    </w:p>
    <w:p w:rsidR="0008343F" w:rsidRPr="0008343F" w:rsidDel="00BE4360" w:rsidRDefault="00D40F3E" w:rsidP="00C5339E">
      <w:pPr>
        <w:pStyle w:val="BodyText"/>
        <w:rPr>
          <w:del w:id="0" w:author="Andrew" w:date="2015-04-10T14:27:00Z"/>
        </w:rPr>
      </w:pPr>
      <w:r>
        <w:t>Recent research has shown that fMRI is capable of decoding some cognitive states</w:t>
      </w:r>
      <w:ins w:id="1" w:author="Andrew" w:date="2015-04-12T04:41:00Z">
        <w:r w:rsidR="005F2783">
          <w:t xml:space="preserve"> </w:t>
        </w:r>
      </w:ins>
      <w:ins w:id="2" w:author="Andrew" w:date="2015-04-12T04:44:00Z">
        <w:r w:rsidR="00F54006">
          <w:fldChar w:fldCharType="begin" w:fldLock="1"/>
        </w:r>
      </w:ins>
      <w:r w:rsidR="005F2783">
        <w:instrText>ADDIN CSL_CITATION { "citationItems" : [ { "id" : "ITEM-1", "itemData" : { "DOI" : "10.1023/B:MACH.0000035475.85309.1b", "ISSN" : "0885-6125", "author" : [ { "dropping-particle" : "", "family" : "Mitchell", "given" : "Tom M.", "non-dropping-particle" : "", "parse-names" : false, "suffix" : "" }, { "dropping-particle" : "", "family" : "Hutchinson", "given" : "Rebecca", "non-dropping-particle" : "", "parse-names" : false, "suffix" : "" }, { "dropping-particle" : "", "family" : "Niculescu", "given" : "Radu S.", "non-dropping-particle" : "", "parse-names" : false, "suffix" : "" }, { "dropping-particle" : "", "family" : "Pereira", "given" : "Francisco", "non-dropping-particle" : "", "parse-names" : false, "suffix" : "" }, { "dropping-particle" : "", "family" : "Wang", "given" : "Xuerui", "non-dropping-particle" : "", "parse-names" : false, "suffix" : "" }, { "dropping-particle" : "", "family" : "Just", "given" : "Marcel", "non-dropping-particle" : "", "parse-names" : false, "suffix" : "" }, { "dropping-particle" : "", "family" : "Newman", "given" : "Sharlene", "non-dropping-particle" : "", "parse-names" : false, "suffix" : "" } ], "container-title" : "Machine Learning", "id" : "ITEM-1", "issue" : "1-2", "issued" : { "date-parts" : [ [ "2004", "10" ] ] }, "page" : "145-175", "title" : "Learning to Decode Cognitive States from Brain Images", "type" : "article-journal", "volume" : "57" }, "uris" : [ "http://www.mendeley.com/documents/?uuid=fcaa85c8-53fa-4391-bdd2-fcd181a70c7a" ] } ], "mendeley" : { "formattedCitation" : "(Mitchell et al., 2004)", "plainTextFormattedCitation" : "(Mitchell et al., 2004)", "previouslyFormattedCitation" : "(Mitchell et al., 2004)" }, "properties" : { "noteIndex" : 0 }, "schema" : "https://github.com/citation-style-language/schema/raw/master/csl-citation.json" }</w:instrText>
      </w:r>
      <w:r w:rsidR="00F54006">
        <w:fldChar w:fldCharType="separate"/>
      </w:r>
      <w:r w:rsidR="005F2783" w:rsidRPr="005F2783">
        <w:rPr>
          <w:noProof/>
        </w:rPr>
        <w:t>(Mitchell et al., 2004)</w:t>
      </w:r>
      <w:ins w:id="3" w:author="Andrew" w:date="2015-04-12T04:44:00Z">
        <w:r w:rsidR="00F54006">
          <w:fldChar w:fldCharType="end"/>
        </w:r>
        <w:r w:rsidR="005F2783">
          <w:t xml:space="preserve"> </w:t>
        </w:r>
      </w:ins>
      <w:ins w:id="4" w:author="Andrew" w:date="2015-04-12T04:41:00Z">
        <w:r w:rsidR="005F2783">
          <w:t xml:space="preserve">such as the cognitive states associated with the perception of </w:t>
        </w:r>
      </w:ins>
      <w:ins w:id="5" w:author="Andrew" w:date="2015-04-12T04:46:00Z">
        <w:r w:rsidR="005F2783">
          <w:t>various types of objects</w:t>
        </w:r>
      </w:ins>
      <w:ins w:id="6" w:author="Andrew" w:date="2015-04-12T04:44:00Z">
        <w:r w:rsidR="005F2783">
          <w:t xml:space="preserve"> </w:t>
        </w:r>
        <w:r w:rsidR="00F54006">
          <w:fldChar w:fldCharType="begin" w:fldLock="1"/>
        </w:r>
      </w:ins>
      <w:r w:rsidR="005F2783">
        <w:instrText>ADDIN CSL_CITATION { "citationItems" : [ { "id" : "ITEM-1", "itemData" : { "DOI" : "10.1371/journal.pone.0001394", "ISSN" : "1932-6203", "PMID" : "18167553", "abstract" : "Previous studies have succeeded in identifying the cognitive state corresponding to the perception of a set of depicted categories, such as tools, by analyzing the accompanying pattern of brain activity, measured with fMRI. The current research focused on identifying the cognitive state associated with a 4s viewing of an individual line drawing (1 of 10 familiar objects, 5 tools and 5 dwellings, such as a hammer or a castle). Here we demonstrate the ability to reliably (1) identify which of the 10 drawings a participant was viewing, based on that participant's characteristic whole-brain neural activation patterns, excluding visual areas; (2) identify the category of the object with even higher accuracy, based on that participant's activation; and (3) identify, for the first time, both individual objects and the category of the object the participant was viewing, based only on other participants' activation patterns. The voxels important for category identification were located similarly across participants, and distributed throughout the cortex, focused in ventral temporal perceptual areas but also including more frontal association areas (and somewhat left-lateralized). These findings indicate the presence of stable, distributed, communal, and identifiable neural states corresponding to object concepts.", "author" : [ { "dropping-particle" : "V", "family" : "Shinkareva", "given" : "Svetlana", "non-dropping-particle" : "", "parse-names" : false, "suffix" : "" }, { "dropping-particle" : "", "family" : "Mason", "given" : "Robert A", "non-dropping-particle" : "", "parse-names" : false, "suffix" : "" }, { "dropping-particle" : "", "family" : "Malave", "given" : "Vicente L", "non-dropping-particle" : "", "parse-names" : false, "suffix" : "" }, { "dropping-particle" : "", "family" : "Wang", "given" : "Wei", "non-dropping-particle" : "", "parse-names" : false, "suffix" : "" }, { "dropping-particle" : "", "family" : "Mitchell", "given" : "Tom M", "non-dropping-particle" : "", "parse-names" : false, "suffix" : "" }, { "dropping-particle" : "", "family" : "Just", "given" : "Marcel Adam", "non-dropping-particle" : "", "parse-names" : false, "suffix" : "" } ], "container-title" : "PloS one", "id" : "ITEM-1", "issue" : "1", "issued" : { "date-parts" : [ [ "2008", "1" ] ] }, "page" : "e1394", "title" : "Using FMRI brain activation to identify cognitive states associated with perception of tools and dwellings.", "type" : "article-journal", "volume" : "3" }, "uris" : [ "http://www.mendeley.com/documents/?uuid=8da7bcd2-5ca3-43f7-8475-71c56c457217" ] }, { "id" : "ITEM-2", "itemData" : { "DOI" : "10.1016/j.patcog.2011.04.015", "ISSN" : "00313203", "abstract" : "Decoding perceptual or cognitive states based on brain activity measured using functional magnetic resonance imaging (fMRI) can be achieved using machine learning algorithms to train classifiers of specific stimuli. However, the high dimensionality and intrinsically low signal to noise ratio (SNR) of fMRI data poses great challenges to such techniques. The problem is aggravated in the case of multiple subject experiments because of the high inter-subject variability in brain function. To address these difficulties, the majority of current approaches uses a single classifier. Since, in many cases, different stimuli activate different brain areas, it makes sense to use a set of classifiers each specialized in a different stimulus. Therefore, we propose in this paper using an ensemble of classifiers for decoding fMRI data. Each classifier in the ensemble has a favorite class or stimulus and uses an optimized feature set for that particular stimulus. The output for each individual stimulus is therefore obtained from the corresponding classifier and the final classification is achieved by simply selecting the best score. The method was applied to three empirical fMRI datasets from multiple subjects performing visual tasks with four classes of stimuli. Ensembles of GNB and k-NN base classifiers were tested. The ensemble of classifiers systematically outperformed a single classifier for the two most challenging datasets. In the remaining dataset, a ceiling effect was observed which probably precluded a clear distinction between the two classification approaches. Our results may be explained by the fact that different visual stimuli elicit specific patterns of brain activation and indicate that an ensemble of classifiers provides an advantageous alternative to commonly used single classifiers, particularly when decoding stimuli associated with specific brain areas.", "author" : [ { "dropping-particle" : "", "family" : "Cabral", "given" : "Carlos", "non-dropping-particle" : "", "parse-names" : false, "suffix" : "" }, { "dropping-particle" : "", "family" : "Silveira", "given" : "Margarida", "non-dropping-particle" : "", "parse-names" : false, "suffix" : "" }, { "dropping-particle" : "", "family" : "Figueiredo", "given" : "Patricia", "non-dropping-particle" : "", "parse-names" : false, "suffix" : "" } ], "container-title" : "Pattern Recognition", "id" : "ITEM-2", "issue" : "6", "issued" : { "date-parts" : [ [ "2012", "6" ] ] }, "page" : "2064-2074", "title" : "Decoding visual brain states from fMRI using an ensemble of classifiers", "type" : "article-journal", "volume" : "45" }, "uris" : [ "http://www.mendeley.com/documents/?uuid=6c468062-3609-4e18-9312-4545f1c76563" ] } ], "mendeley" : { "formattedCitation" : "(Cabral, Silveira, &amp; Figueiredo, 2012; Shinkareva et al., 2008)", "plainTextFormattedCitation" : "(Cabral, Silveira, &amp; Figueiredo, 2012; Shinkareva et al., 2008)", "previouslyFormattedCitation" : "(Shinkareva et al., 2008)" }, "properties" : { "noteIndex" : 0 }, "schema" : "https://github.com/citation-style-language/schema/raw/master/csl-citation.json" }</w:instrText>
      </w:r>
      <w:r w:rsidR="00F54006">
        <w:fldChar w:fldCharType="separate"/>
      </w:r>
      <w:r w:rsidR="005F2783" w:rsidRPr="005F2783">
        <w:rPr>
          <w:noProof/>
        </w:rPr>
        <w:t>(Cabral, Silveira, &amp; Figueiredo, 2012; Shinkareva et al., 2008)</w:t>
      </w:r>
      <w:ins w:id="7" w:author="Andrew" w:date="2015-04-12T04:44:00Z">
        <w:r w:rsidR="00F54006">
          <w:fldChar w:fldCharType="end"/>
        </w:r>
      </w:ins>
      <w:ins w:id="8" w:author="Andrew" w:date="2015-04-12T04:41:00Z">
        <w:r w:rsidR="005F2783">
          <w:t xml:space="preserve">, </w:t>
        </w:r>
      </w:ins>
      <w:ins w:id="9" w:author="Andrew" w:date="2015-04-12T04:42:00Z">
        <w:r w:rsidR="005F2783">
          <w:t>what a person is saying and who is saying it</w:t>
        </w:r>
      </w:ins>
      <w:ins w:id="10" w:author="Andrew" w:date="2015-04-12T04:44:00Z">
        <w:r w:rsidR="005F2783">
          <w:t xml:space="preserve"> </w:t>
        </w:r>
      </w:ins>
      <w:ins w:id="11" w:author="Andrew" w:date="2015-04-12T04:45:00Z">
        <w:r w:rsidR="00F54006">
          <w:fldChar w:fldCharType="begin" w:fldLock="1"/>
        </w:r>
      </w:ins>
      <w:r w:rsidR="005F2783">
        <w:instrText>ADDIN CSL_CITATION { "citationItems" : [ { "id" : "ITEM-1", "itemData" : { "DOI" : "10.1126/science.1164318", "ISBN" : "1095-9203 (Electronic)\\n0036-8075 (Linking)", "ISSN" : "0036-8075", "PMID" : "18988858", "abstract" : "Can we decipher speech content (\"what\" is being said) and speaker identity (\"who\" is saying it) from observations of brain activity of a listener? Here, we combine functional magnetic resonance imaging with a data-mining algorithm and retrieve what and whom a person is listening to from the neural fingerprints that speech and voice signals elicit in the listener's auditory cortex. These cortical fingerprints are spatially distributed and insensitive to acoustic variations of the input so as to permit the brain-based recognition of learned speech from unknown speakers and of learned voices from previously unheard utterances. Our findings unravel the detailed cortical layout and computational properties of the neural populations at the basis of human speech recognition and speaker identification.", "author" : [ { "dropping-particle" : "", "family" : "Formisano", "given" : "Elia", "non-dropping-particle" : "", "parse-names" : false, "suffix" : "" }, { "dropping-particle" : "", "family" : "Martino", "given" : "Federico", "non-dropping-particle" : "De", "parse-names" : false, "suffix" : "" }, { "dropping-particle" : "", "family" : "Bonte", "given" : "Milene", "non-dropping-particle" : "", "parse-names" : false, "suffix" : "" }, { "dropping-particle" : "", "family" : "Goebel", "given" : "Rainer", "non-dropping-particle" : "", "parse-names" : false, "suffix" : "" } ], "container-title" : "Science (New York, N.Y.)", "id" : "ITEM-1", "issue" : "November", "issued" : { "date-parts" : [ [ "2008" ] ] }, "page" : "970-973", "title" : "\"Who\" is saying \"what\"? Brain-based decoding of human voice and speech.", "type" : "article-journal", "volume" : "322" }, "uris" : [ "http://www.mendeley.com/documents/?uuid=e36990da-9b74-4207-905f-60366d58bbd4" ] } ], "mendeley" : { "formattedCitation" : "(Formisano, De Martino, Bonte, &amp; Goebel, 2008)", "plainTextFormattedCitation" : "(Formisano, De Martino, Bonte, &amp; Goebel, 2008)", "previouslyFormattedCitation" : "(Formisano, De Martino, Bonte, &amp; Goebel, 2008)" }, "properties" : { "noteIndex" : 0 }, "schema" : "https://github.com/citation-style-language/schema/raw/master/csl-citation.json" }</w:instrText>
      </w:r>
      <w:r w:rsidR="00F54006">
        <w:fldChar w:fldCharType="separate"/>
      </w:r>
      <w:r w:rsidR="005F2783" w:rsidRPr="005F2783">
        <w:rPr>
          <w:noProof/>
        </w:rPr>
        <w:t>(Formisano, De Martino, Bonte, &amp; Goebel, 2008)</w:t>
      </w:r>
      <w:ins w:id="12" w:author="Andrew" w:date="2015-04-12T04:45:00Z">
        <w:r w:rsidR="00F54006">
          <w:fldChar w:fldCharType="end"/>
        </w:r>
      </w:ins>
      <w:ins w:id="13" w:author="Andrew" w:date="2015-04-12T04:42:00Z">
        <w:r w:rsidR="005F2783">
          <w:t xml:space="preserve">, </w:t>
        </w:r>
      </w:ins>
      <w:ins w:id="14" w:author="Andrew" w:date="2015-04-12T04:47:00Z">
        <w:r w:rsidR="005F2783">
          <w:t xml:space="preserve">and </w:t>
        </w:r>
      </w:ins>
      <w:ins w:id="15" w:author="Andrew" w:date="2015-04-12T04:43:00Z">
        <w:r w:rsidR="005F2783">
          <w:t xml:space="preserve">telling the truth or </w:t>
        </w:r>
      </w:ins>
      <w:ins w:id="16" w:author="Andrew" w:date="2015-04-12T04:44:00Z">
        <w:r w:rsidR="005F2783">
          <w:t>lying</w:t>
        </w:r>
      </w:ins>
      <w:ins w:id="17" w:author="Andrew" w:date="2015-04-12T04:45:00Z">
        <w:r w:rsidR="005F2783">
          <w:t xml:space="preserve"> </w:t>
        </w:r>
        <w:r w:rsidR="00F54006">
          <w:fldChar w:fldCharType="begin" w:fldLock="1"/>
        </w:r>
      </w:ins>
      <w:r w:rsidR="005F2783">
        <w:instrText>ADDIN CSL_CITATION { "citationItems" : [ { "id" : "ITEM-1", "itemData" : { "DOI" : "10.1109/CVPRW.2006.64", "ISBN" : "0-7695-2646-2", "author" : [ { "dropping-particle" : "", "family" : "Fan", "given" : "Y", "non-dropping-particle" : "", "parse-names" : false, "suffix" : "" }, { "dropping-particle" : "", "family" : "Shen", "given" : "D", "non-dropping-particle" : "", "parse-names" : false, "suffix" : "" }, { "dropping-particle" : "", "family" : "Davatzikos", "given" : "C", "non-dropping-particle" : "", "parse-names" : false, "suffix" : "" } ], "container-title" : "Conference on Computer Vision and Pattern Recognition Workshop", "id" : "ITEM-1", "issued" : { "date-parts" : [ [ "2006" ] ] }, "publisher" : "IEEE", "title" : "Detecting Cognitive States from fMRI Images by Machine Learning and Multivariate Classification", "type" : "paper-conference" }, "uris" : [ "http://www.mendeley.com/documents/?uuid=39767920-df1c-4bf0-b37e-2214536788e5" ] } ], "mendeley" : { "formattedCitation" : "(Fan, Shen, &amp; Davatzikos, 2006)", "plainTextFormattedCitation" : "(Fan, Shen, &amp; Davatzikos, 2006)", "previouslyFormattedCitation" : "(Fan, Shen, &amp; Davatzikos, 2006)" }, "properties" : { "noteIndex" : 0 }, "schema" : "https://github.com/citation-style-language/schema/raw/master/csl-citation.json" }</w:instrText>
      </w:r>
      <w:r w:rsidR="00F54006">
        <w:fldChar w:fldCharType="separate"/>
      </w:r>
      <w:r w:rsidR="005F2783" w:rsidRPr="005F2783">
        <w:rPr>
          <w:noProof/>
        </w:rPr>
        <w:t>(Fan, Shen, &amp; Davatzikos, 2006)</w:t>
      </w:r>
      <w:ins w:id="18" w:author="Andrew" w:date="2015-04-12T04:45:00Z">
        <w:r w:rsidR="00F54006">
          <w:fldChar w:fldCharType="end"/>
        </w:r>
      </w:ins>
      <w:ins w:id="19" w:author="Andrew" w:date="2015-04-12T04:47:00Z">
        <w:r w:rsidR="005F2783">
          <w:t>.</w:t>
        </w:r>
      </w:ins>
      <w:del w:id="20" w:author="Andrew" w:date="2015-04-12T03:04:00Z">
        <w:r w:rsidR="00180142" w:rsidDel="00963614">
          <w:delText xml:space="preserve"> [refs]</w:delText>
        </w:r>
      </w:del>
      <w:del w:id="21" w:author="Andrew" w:date="2015-04-12T04:47:00Z">
        <w:r w:rsidDel="005F2783">
          <w:delText>.</w:delText>
        </w:r>
      </w:del>
      <w:r>
        <w:t xml:space="preserve"> The ability to</w:t>
      </w:r>
      <w:r w:rsidR="0008343F">
        <w:t xml:space="preserve"> decode cognitive states during </w:t>
      </w:r>
      <w:r w:rsidR="00C5339E">
        <w:t xml:space="preserve">training and therapy </w:t>
      </w:r>
      <w:r w:rsidR="00C5339E">
        <w:lastRenderedPageBreak/>
        <w:t xml:space="preserve">exercises </w:t>
      </w:r>
      <w:r>
        <w:t>c</w:t>
      </w:r>
      <w:r w:rsidR="0008343F">
        <w:t>ould be invaluable</w:t>
      </w:r>
      <w:r w:rsidR="00C5339E">
        <w:t xml:space="preserve"> for improving</w:t>
      </w:r>
      <w:r>
        <w:t xml:space="preserve"> the</w:t>
      </w:r>
      <w:r w:rsidR="0019481C">
        <w:t>ir</w:t>
      </w:r>
      <w:r>
        <w:t xml:space="preserve"> efficacy</w:t>
      </w:r>
      <w:r w:rsidR="00C5339E">
        <w:t>.</w:t>
      </w:r>
      <w:r>
        <w:t xml:space="preserve"> V</w:t>
      </w:r>
      <w:r w:rsidR="00C5339E">
        <w:t xml:space="preserve">irtual environments </w:t>
      </w:r>
      <w:r w:rsidR="00CA5B6D">
        <w:t xml:space="preserve">(VEs) </w:t>
      </w:r>
      <w:r w:rsidR="00C5339E">
        <w:t xml:space="preserve">are the most practical way to perform such exercises within </w:t>
      </w:r>
      <w:r>
        <w:t xml:space="preserve">the confines of </w:t>
      </w:r>
      <w:r w:rsidR="00C5339E">
        <w:t>an MRI scanner</w:t>
      </w:r>
      <w:r>
        <w:t>, and a number of virtual training and therapy environments already exist</w:t>
      </w:r>
      <w:ins w:id="22" w:author="Andrew" w:date="2015-04-12T03:09:00Z">
        <w:r w:rsidR="00371EB4">
          <w:t xml:space="preserve"> </w:t>
        </w:r>
      </w:ins>
      <w:del w:id="23" w:author="Andrew" w:date="2015-04-12T03:07:00Z">
        <w:r w:rsidR="00180142" w:rsidDel="00873E25">
          <w:delText xml:space="preserve"> [refs]</w:delText>
        </w:r>
      </w:del>
      <w:ins w:id="24" w:author="Andrew" w:date="2015-04-12T03:07:00Z">
        <w:r w:rsidR="00F54006">
          <w:fldChar w:fldCharType="begin" w:fldLock="1"/>
        </w:r>
      </w:ins>
      <w:r w:rsidR="006A1C76">
        <w:instrText>ADDIN CSL_CITATION { "citationItems" : [ { "id" : "ITEM-1", "itemData" : { "DOI" : "10.1002/jts.20331", "ISSN" : "0894-9867", "PMID" : "18404648", "abstract" : "Posttraumatic stress disorder (PTSD) has been estimated to affect up to 18% of returning Operation Iraqi Freedom (OIF) veterans. Soldiers need to maintain constant vigilance to deal with unpredictable threats, and an unprecedented number of soldiers are surviving serious wounds. These risk factors are significant for development of PTSD; therefore, early and efficient intervention options must be identified and presented in a form acceptable to military personnel. This case report presents the results of treatment utilizing virtual reality exposure (VRE) therapy (virtual Iraq) to treat an OIF veteran with PTSD. Following brief VRE treatment, the veteran demonstrated improvement in PTSD symptoms as indicated by clinically and statistically significant changes in scores on the Clinician Administered PTSD Scale (CAPS; Blake et al., 1990) and the PTSD Symptom Scale Self-Report (PSS-SR; Foa, Riggs, Dancu, &amp; Rothbaum, 1993). These results indicate preliminary promise for this treatment.", "author" : [ { "dropping-particle" : "", "family" : "Gerardi", "given" : "Maryrose", "non-dropping-particle" : "", "parse-names" : false, "suffix" : "" }, { "dropping-particle" : "", "family" : "Rothbaum", "given" : "Barbara Olasov", "non-dropping-particle" : "", "parse-names" : false, "suffix" : "" }, { "dropping-particle" : "", "family" : "Ressler", "given" : "Kerry", "non-dropping-particle" : "", "parse-names" : false, "suffix" : "" }, { "dropping-particle" : "", "family" : "Heekin", "given" : "Mary", "non-dropping-particle" : "", "parse-names" : false, "suffix" : "" }, { "dropping-particle" : "", "family" : "Rizzo", "given" : "Albert", "non-dropping-particle" : "", "parse-names" : false, "suffix" : "" } ], "container-title" : "Journal of traumatic stress", "id" : "ITEM-1", "issue" : "2", "issued" : { "date-parts" : [ [ "2008", "4" ] ] }, "page" : "209-13", "title" : "Virtual reality exposure therapy using a virtual Iraq: case report.", "type" : "article-journal", "volume" : "21" }, "uris" : [ "http://www.mendeley.com/documents/?uuid=92857298-3b34-4708-acad-bb84d23128ad" ] }, { "id" : "ITEM-2", "itemData" : { "DOI" : "10.1371/journal.pone.0048469", "ISSN" : "1932-6203", "PMID" : "23300515", "abstract" : "The use of Information and Communication Technologies, such as virtual reality, has been employed in the treatment of anxiety disorders with the goal of augmenting exposure treatment, which is already considered to be the first-line treatment for Post-traumatic Stress Disorder (PTSD). To evaluate the efficacy of virtual reality exposure therapy (VRET) in the treatment of PTSD, we performed a systematic review of published articles using the following electronic databases: Web of Science, PubMed, PsycINFO, and PILOTS. Eligibility criteria included the use of patients diagnosed with PTSD according to DSM-IV, the use of cognitive behavioral therapy (CBT) and the use of virtual reality for performing exposure. 10 articles were selected, seven of which showed that VRET produced statistically significant results in comparison to the waiting list. However, no difference was found between VRET and exposure treatment. Of these 10, four were randomized, two were controlled but not randomized and four were non-controlled. The majority of the articles used head-mounted display virtual reality (VR) equipment and VR systems specific for the population that was being treated. Dropout rates do not seem to be lower than in traditional exposure treatment. However, there are a few limitations. Because this is a new field of research, there are few studies in the literature. There is also a need to standardize the number of sessions used. The randomized studies were analyzed to assess the quality of the methodology, and important deficiencies were noted, such as the non-use of intent-to- treat-analysis and the absence of description of possible concomitant treatments and comorbidities. Preliminary data suggest that VRET is as efficacious as traditional exposure treatment and can be especially useful in the treatment of patients who are resistant to traditional exposure.", "author" : [ { "dropping-particle" : "", "family" : "Gon\u00e7alves", "given" : "Raquel", "non-dropping-particle" : "", "parse-names" : false, "suffix" : "" }, { "dropping-particle" : "", "family" : "Pedrozo", "given" : "Ana L\u00facia", "non-dropping-particle" : "", "parse-names" : false, "suffix" : "" }, { "dropping-particle" : "", "family" : "Coutinho", "given" : "Evandro Silva Freire", "non-dropping-particle" : "", "parse-names" : false, "suffix" : "" }, { "dropping-particle" : "", "family" : "Figueira", "given" : "Ivan", "non-dropping-particle" : "", "parse-names" : false, "suffix" : "" }, { "dropping-particle" : "", "family" : "Ventura", "given" : "Paula", "non-dropping-particle" : "", "parse-names" : false, "suffix" : "" } ], "container-title" : "PloS one", "id" : "ITEM-2", "issue" : "12", "issued" : { "date-parts" : [ [ "2012", "1" ] ] }, "page" : "e48469", "title" : "Efficacy of virtual reality exposure therapy in the treatment of PTSD: a systematic review.", "type" : "article-journal", "volume" : "7" }, "uris" : [ "http://www.mendeley.com/documents/?uuid=541306bc-c535-4dd4-aeca-27563baf1364" ] } ], "mendeley" : { "formattedCitation" : "(Gerardi, Rothbaum, Ressler, Heekin, &amp; Rizzo, 2008; Gon\u00e7alves, Pedrozo, Coutinho, Figueira, &amp; Ventura, 2012)", "plainTextFormattedCitation" : "(Gerardi, Rothbaum, Ressler, Heekin, &amp; Rizzo, 2008; Gon\u00e7alves, Pedrozo, Coutinho, Figueira, &amp; Ventura, 2012)", "previouslyFormattedCitation" : "(Gerardi, Rothbaum, Ressler, Heekin, &amp; Rizzo, 2008; Gon\u00e7alves, Pedrozo, Coutinho, Figueira, &amp; Ventura, 2012)" }, "properties" : { "noteIndex" : 0 }, "schema" : "https://github.com/citation-style-language/schema/raw/master/csl-citation.json" }</w:instrText>
      </w:r>
      <w:r w:rsidR="00F54006">
        <w:fldChar w:fldCharType="separate"/>
      </w:r>
      <w:r w:rsidR="00873E25" w:rsidRPr="00873E25">
        <w:rPr>
          <w:noProof/>
        </w:rPr>
        <w:t>(Gerardi, Rothbaum, Ressler, Heekin, &amp; Rizzo, 2008; Gonçalves, Pedrozo, Coutinho, Figueira, &amp; Ventura, 2012)</w:t>
      </w:r>
      <w:ins w:id="25" w:author="Andrew" w:date="2015-04-12T03:07:00Z">
        <w:r w:rsidR="00F54006">
          <w:fldChar w:fldCharType="end"/>
        </w:r>
      </w:ins>
      <w:r w:rsidR="00C5339E">
        <w:t>.</w:t>
      </w:r>
      <w:r w:rsidR="0008343F">
        <w:t xml:space="preserve"> However, these exercises are far from the controlled stimuli used in most fMRI experiments. </w:t>
      </w:r>
      <w:r w:rsidR="00CA5B6D">
        <w:t>During such natural tasks, w</w:t>
      </w:r>
      <w:r w:rsidR="00C5339E">
        <w:t xml:space="preserve">e expect a variety of complex interactions between </w:t>
      </w:r>
      <w:r w:rsidR="00CA5B6D">
        <w:t>many</w:t>
      </w:r>
      <w:r w:rsidR="00C5339E">
        <w:t xml:space="preserve"> regions of the </w:t>
      </w:r>
      <w:r w:rsidR="00CA5B6D">
        <w:t>brain</w:t>
      </w:r>
      <w:r w:rsidR="00C5339E">
        <w:t xml:space="preserve">. </w:t>
      </w:r>
      <w:r w:rsidR="0008343F">
        <w:t xml:space="preserve">A goal of the work reported in this paper is </w:t>
      </w:r>
      <w:del w:id="26" w:author="Andrew" w:date="2015-04-16T21:01:00Z">
        <w:r w:rsidR="0008343F" w:rsidDel="00422E86">
          <w:delText xml:space="preserve">to </w:delText>
        </w:r>
      </w:del>
      <w:r w:rsidR="0008343F">
        <w:t>further development of computational analysis techniques that improve decoding accuracy</w:t>
      </w:r>
      <w:r>
        <w:t xml:space="preserve"> of cognitive states in such an environment</w:t>
      </w:r>
      <w:r w:rsidR="00C5339E">
        <w:t>.</w:t>
      </w:r>
      <w:r w:rsidR="000E12F5">
        <w:t xml:space="preserve"> Rather than focusing on a specific set of cognitive states, we </w:t>
      </w:r>
      <w:r w:rsidR="0019481C">
        <w:t>look</w:t>
      </w:r>
      <w:r w:rsidR="000E12F5">
        <w:t xml:space="preserve"> to develop a general approach to decoding </w:t>
      </w:r>
      <w:r w:rsidR="0019481C">
        <w:t>task-</w:t>
      </w:r>
      <w:del w:id="27" w:author="Andrew" w:date="2015-04-10T14:31:00Z">
        <w:r w:rsidR="0019481C" w:rsidDel="00BE4360">
          <w:delText xml:space="preserve">specific </w:delText>
        </w:r>
      </w:del>
      <w:ins w:id="28" w:author="Andrew" w:date="2015-04-10T14:31:00Z">
        <w:r w:rsidR="00BE4360">
          <w:t xml:space="preserve">relevant </w:t>
        </w:r>
      </w:ins>
      <w:r w:rsidR="000E12F5">
        <w:t xml:space="preserve">states with high accuracy. </w:t>
      </w:r>
    </w:p>
    <w:p w:rsidR="00DD1C6A" w:rsidRDefault="00BE4360" w:rsidP="00DD1C6A">
      <w:pPr>
        <w:pStyle w:val="BodyText"/>
      </w:pPr>
      <w:ins w:id="29" w:author="Andrew" w:date="2015-04-10T14:27:00Z">
        <w:r>
          <w:t xml:space="preserve">Additionally, </w:t>
        </w:r>
      </w:ins>
      <w:del w:id="30" w:author="Andrew" w:date="2015-04-11T23:54:00Z">
        <w:r w:rsidR="0019481C" w:rsidDel="003306CB">
          <w:delText>T</w:delText>
        </w:r>
      </w:del>
      <w:ins w:id="31" w:author="Andrew" w:date="2015-04-11T23:54:00Z">
        <w:r w:rsidR="003306CB">
          <w:t>t</w:t>
        </w:r>
      </w:ins>
      <w:r w:rsidR="0019481C">
        <w:t>he</w:t>
      </w:r>
      <w:r w:rsidR="00DD1C6A">
        <w:t xml:space="preserve"> visual richness, the motion of the objects and viewer, and the real-time interaction with the virtual environment bring experiences to the subject much closer to those which shaped the evolution of our brains. It seems plausible</w:t>
      </w:r>
      <w:r w:rsidR="0068313A">
        <w:t xml:space="preserve"> then</w:t>
      </w:r>
      <w:r w:rsidR="00DD1C6A">
        <w:t xml:space="preserve"> that using virtual environments </w:t>
      </w:r>
      <w:r w:rsidR="0019481C">
        <w:t>can</w:t>
      </w:r>
      <w:r w:rsidR="00DD1C6A">
        <w:t xml:space="preserve"> reveal how the brain functions under more realistic circumstances. </w:t>
      </w:r>
      <w:r w:rsidR="0019481C">
        <w:t>Therefore, a</w:t>
      </w:r>
      <w:r w:rsidR="0008343F">
        <w:t xml:space="preserve">nother </w:t>
      </w:r>
      <w:r w:rsidR="00DD1C6A">
        <w:t xml:space="preserve">goal of the work reported in this paper is to further development of analysis techniques that </w:t>
      </w:r>
      <w:r w:rsidR="0008343F">
        <w:t xml:space="preserve">improve </w:t>
      </w:r>
      <w:r w:rsidR="0068313A">
        <w:t xml:space="preserve">the </w:t>
      </w:r>
      <w:r w:rsidR="0019481C">
        <w:t xml:space="preserve">interpretability </w:t>
      </w:r>
      <w:r w:rsidR="0068313A">
        <w:t>of complex decoding algorithms for use in hypothesis driven experiments</w:t>
      </w:r>
      <w:r w:rsidR="00DD1C6A">
        <w:t>.</w:t>
      </w:r>
    </w:p>
    <w:p w:rsidR="002174F8" w:rsidRDefault="00DD1C6A" w:rsidP="005552EA">
      <w:pPr>
        <w:pStyle w:val="BodyText"/>
        <w:rPr>
          <w:ins w:id="32" w:author="Andrew" w:date="2015-04-10T14:32:00Z"/>
        </w:rPr>
      </w:pPr>
      <w:r>
        <w:t>Using virtual environments in fMRI experiments have been explored by various resear</w:t>
      </w:r>
      <w:r w:rsidR="00C96383">
        <w:t>chers over the past decade. E</w:t>
      </w:r>
      <w:r>
        <w:t>arly example</w:t>
      </w:r>
      <w:r w:rsidR="00C96383">
        <w:t>s</w:t>
      </w:r>
      <w:r>
        <w:t xml:space="preserve"> can be found in </w:t>
      </w:r>
      <w:r w:rsidR="006537B5">
        <w:t xml:space="preserve">the work of </w:t>
      </w:r>
      <w:r w:rsidR="00F54006">
        <w:fldChar w:fldCharType="begin" w:fldLock="1"/>
      </w:r>
      <w:r w:rsidR="006537B5">
        <w:instrText>ADDIN CSL_CITATION { "citationItems" : [ { "id" : "ITEM-1", "itemData" : { "DOI" : "10.1016/j.neuroimage.2007.02.032", "ISSN" : "1053-8119", "PMID" : "17412611", "abstract" : "Driving a vehicle is an indispensable daily behaviour for many people, yet we know little about how it is supported by the brain. Given that driving in the real world involves the engagement of many cognitive systems that rapidly change to meet varying environmental demands, identifying its neural basis presents substantial problems. By employing a unique combination of functional magnetic resonance imaging (fMRI), an accurate interactive virtual simulation of a bustling central London (UK) and a retrospective verbal report protocol, we surmounted these difficulties. We identified different events that characterise the driving process on a second by second basis and the brain regions that underlie them. Prepared actions such as starting, turning, reversing and stopping were associated with a common network comprised of premotor, parietal and cerebellar regions. Each prepared action also recruited additional brain areas. We also observed unexpected hazardous events such as swerving and avoiding collisions that were associated with activation of lateral occipital and parietal regions, insula, as well as a more posterior region in the medial premotor cortex than prepared actions. By contrast, planning future actions and monitoring fellow road users were associated with activity in superior parietal, lateral occipital cortices and the cerebellum. The anterior pre-SMA was also recruited during action planning. The right lateral prefrontal cortex was specifically engaged during the processing of road traffic rules. By systematically characterising the brain dynamics underlying naturalistic driving behaviour in a real city, our findings may have implications for how driving competence is considered in the context of neurological damage.", "author" : [ { "dropping-particle" : "", "family" : "Spiers", "given" : "Hugo J", "non-dropping-particle" : "", "parse-names" : false, "suffix" : "" }, { "dropping-particle" : "", "family" : "Maguire", "given" : "Eleanor a", "non-dropping-particle" : "", "parse-names" : false, "suffix" : "" } ], "container-title" : "NeuroImage", "id" : "ITEM-1", "issue" : "1", "issued" : { "date-parts" : [ [ "2007", "5", "15" ] ] }, "page" : "245-55", "title" : "Neural substrates of driving behaviour.", "type" : "article-journal", "volume" : "36" }, "uris" : [ "http://www.mendeley.com/documents/?uuid=0594cf63-ecaf-4734-971f-1e617841c37b" ] } ], "mendeley" : { "formattedCitation" : "(Spiers &amp; Maguire, 2007b)", "plainTextFormattedCitation" : "(Spiers &amp; Maguire, 2007b)", "previouslyFormattedCitation" : "(Spiers &amp; Maguire, 2007b)" }, "properties" : { "noteIndex" : 0 }, "schema" : "https://github.com/citation-style-language/schema/raw/master/csl-citation.json" }</w:instrText>
      </w:r>
      <w:r w:rsidR="00F54006">
        <w:fldChar w:fldCharType="separate"/>
      </w:r>
      <w:r w:rsidR="006537B5" w:rsidRPr="001D708B">
        <w:rPr>
          <w:noProof/>
        </w:rPr>
        <w:t>(Spiers &amp; Maguire, 2007b)</w:t>
      </w:r>
      <w:r w:rsidR="00F54006">
        <w:fldChar w:fldCharType="end"/>
      </w:r>
      <w:r w:rsidR="006537B5" w:rsidRPr="006537B5">
        <w:t xml:space="preserve"> </w:t>
      </w:r>
      <w:r w:rsidR="006537B5">
        <w:t xml:space="preserve">and </w:t>
      </w:r>
      <w:r>
        <w:t xml:space="preserve">the </w:t>
      </w:r>
      <w:r w:rsidR="00C96383">
        <w:t xml:space="preserve">resulting publications </w:t>
      </w:r>
      <w:ins w:id="33" w:author="Andrew" w:date="2015-04-12T04:33:00Z">
        <w:r w:rsidR="00F54006">
          <w:fldChar w:fldCharType="begin" w:fldLock="1"/>
        </w:r>
      </w:ins>
      <w:r w:rsidR="006A1C76">
        <w:instrText>ADDIN CSL_CITATION { "citationItems" : [ { "id" : "ITEM-1", "itemData" : { "DOI" : "10.1016/j.neuroimage.2010.09.062", "ISBN" : "1095-9572 (Electronic)\\n1053-8119 (Linking)", "ISSN" : "10538119", "PMID" : "20888922", "abstract" : "In this work we illustrate the approach of the Maastricht Brain Imaging Center to the PBAIC 2007 competition, where participants had to predict, based on fMRI measurements of brain activity, subject driven actions and sensory experience in a virtual world. After standard pre-processing (slice scan time correction, motion correction), we generated rating predictions based on linear Relevance Vector Machine (RVM) learning from all brain voxels. Spatial and temporal filtering of the time series was optimized rating by rating. For some of the ratings (e.g. Instructions, Hits, Faces, Velocity), linear RVM regression was accurate and very consistent within and between subjects. For other ratings (e.g. Arousal, Valence) results were less satisfactory. Our approach ranked overall second. To investigate the role of different brain regions in ratings prediction we generated predictive maps, i.e. maps of the weighted contribution of each voxel to the predicted rating. These maps generally included (but were not limited to) \"specialized\" regions which are consistent with results from conventional neuroimaging studies and known functional neuroanatomy. In conclusion, Sparse Bayesian Learning models, such as RVM, appear to be a valuable approach to the multivariate regression of fMRI time series. The implementation of the Automatic Relevance Determination criterion is particularly suitable and provides a good generalization, despite the limited number of samples which is typically available in fMRI. Predictive maps allow disclosing multi-voxel patterns of brain activity that predict perceptual and behavioral subjective experience. ?? 2010 Elsevier Inc.", "author" : [ { "dropping-particle" : "", "family" : "Valente", "given" : "Giancarlo", "non-dropping-particle" : "", "parse-names" : false, "suffix" : "" }, { "dropping-particle" : "", "family" : "Martino", "given" : "Federico", "non-dropping-particle" : "De", "parse-names" : false, "suffix" : "" }, { "dropping-particle" : "", "family" : "Esposito", "given" : "Fabrizio", "non-dropping-particle" : "", "parse-names" : false, "suffix" : "" }, { "dropping-particle" : "", "family" : "Goebel", "given" : "Rainer", "non-dropping-particle" : "", "parse-names" : false, "suffix" : "" }, { "dropping-particle" : "", "family" : "Formisano", "given" : "Elia", "non-dropping-particle" : "", "parse-names" : false, "suffix" : "" } ], "container-title" : "NeuroImage", "id" : "ITEM-1", "issue" : "2", "issued" : { "date-parts" : [ [ "2011" ] ] }, "page" : "651-661", "publisher" : "Elsevier Inc.", "title" : "Predicting subject-driven actions and sensory experience in a virtual world with Relevance Vector Machine Regression of fMRI data", "type" : "article-journal", "volume" : "56" }, "uris" : [ "http://www.mendeley.com/documents/?uuid=3f869fd7-9de3-4026-8bb2-716ddf48cc61" ] } ], "mendeley" : { "formattedCitation" : "(Valente, De Martino, Esposito, Goebel, &amp; Formisano, 2011)", "plainTextFormattedCitation" : "(Valente, De Martino, Esposito, Goebel, &amp; Formisano, 2011)", "previouslyFormattedCitation" : "(Valente, De Martino, Esposito, Goebel, &amp; Formisano, 2011)" }, "properties" : { "noteIndex" : 0 }, "schema" : "https://github.com/citation-style-language/schema/raw/master/csl-citation.json" }</w:instrText>
      </w:r>
      <w:r w:rsidR="00F54006">
        <w:fldChar w:fldCharType="separate"/>
      </w:r>
      <w:r w:rsidR="006A1C76" w:rsidRPr="006A1C76">
        <w:rPr>
          <w:noProof/>
        </w:rPr>
        <w:t>(Valente, De Martino, Esposito, Goebel, &amp; Formisano, 2011)</w:t>
      </w:r>
      <w:ins w:id="34" w:author="Andrew" w:date="2015-04-12T04:33:00Z">
        <w:r w:rsidR="00F54006">
          <w:fldChar w:fldCharType="end"/>
        </w:r>
        <w:r w:rsidR="006A1C76">
          <w:t xml:space="preserve"> </w:t>
        </w:r>
      </w:ins>
      <w:r w:rsidR="00C96383">
        <w:t xml:space="preserve">from the PBAIC 2007 competition (see </w:t>
      </w:r>
      <w:hyperlink r:id="rId11" w:history="1">
        <w:r w:rsidR="00C96383" w:rsidRPr="003E1E74">
          <w:rPr>
            <w:rStyle w:val="Hyperlink"/>
          </w:rPr>
          <w:t>http://www.lrdc.pitt.edu/ebc/2007/competition.html</w:t>
        </w:r>
      </w:hyperlink>
      <w:r w:rsidR="00C96383">
        <w:t>). In the</w:t>
      </w:r>
      <w:r>
        <w:t xml:space="preserve"> case</w:t>
      </w:r>
      <w:r w:rsidR="00C96383">
        <w:t xml:space="preserve"> of </w:t>
      </w:r>
      <w:proofErr w:type="spellStart"/>
      <w:r w:rsidR="00C96383">
        <w:t>Spiers</w:t>
      </w:r>
      <w:proofErr w:type="spellEnd"/>
      <w:r w:rsidR="00C96383">
        <w:t xml:space="preserve"> &amp; Maguire</w:t>
      </w:r>
      <w:r>
        <w:t xml:space="preserve">, a commercial </w:t>
      </w:r>
      <w:r w:rsidR="00AF1550">
        <w:t xml:space="preserve">taxi </w:t>
      </w:r>
      <w:r>
        <w:t xml:space="preserve">driving game was used as the stimulus, thereby leveraging many millions of dollars in development expense, but at the same time severely limiting control of the stimulus by the researchers. </w:t>
      </w:r>
      <w:r w:rsidR="00AF1550">
        <w:t xml:space="preserve">The game play was recorded during scanning, and afterwards the subject reviewed the video with a researcher and explained what they were thinking and doing at each point to assist in labeling the data. </w:t>
      </w:r>
      <w:r w:rsidR="006537B5">
        <w:t xml:space="preserve">For the PBAIC 2007 competition, researchers constructed an interactive </w:t>
      </w:r>
      <w:r w:rsidR="00E90C87">
        <w:t>VE</w:t>
      </w:r>
      <w:r w:rsidR="00695EA8">
        <w:t xml:space="preserve"> </w:t>
      </w:r>
      <w:r w:rsidR="00E90C87">
        <w:t xml:space="preserve">using the Source game engine. Subjects were given a relatively complex task to search for fruits, toy weapons, and characters with piercings, while avoiding contact with a dog. Subjects received compensation after the scan based on the score they received in the game. Similar to the work of </w:t>
      </w:r>
      <w:proofErr w:type="spellStart"/>
      <w:r w:rsidR="00E90C87">
        <w:t>Spiers</w:t>
      </w:r>
      <w:proofErr w:type="spellEnd"/>
      <w:r w:rsidR="00E90C87">
        <w:t xml:space="preserve"> &amp; Maguire, the game play was recorded and participants rated their subjective mood along several axes, including arousal and valence, while reviewing the video. </w:t>
      </w:r>
      <w:r>
        <w:t>More recently, researchers have begun using VE</w:t>
      </w:r>
      <w:r w:rsidR="001E0013">
        <w:t>s</w:t>
      </w:r>
      <w:r>
        <w:t xml:space="preserve"> in more traditional controlled experimental protocols utilizing specially designed and far simpler VE</w:t>
      </w:r>
      <w:r w:rsidR="001E0013">
        <w:t>s</w:t>
      </w:r>
      <w:r>
        <w:t xml:space="preserve"> </w:t>
      </w:r>
      <w:r w:rsidR="00F54006">
        <w:fldChar w:fldCharType="begin" w:fldLock="1"/>
      </w:r>
      <w:r w:rsidR="00F51B87">
        <w:instrText>ADDIN CSL_CITATION { "citationItems" : [ { "id" : "ITEM-1", "itemData" : { "DOI" : "10.1016/j.neuropsychologia.2010.05.033", "ISSN" : "1873-3514", "PMID" : "20570684", "abstract" : "Although temporo-parietal cortices mediate spatial navigation in animals and humans, the neural correlates of reward-based spatial learning are less well known. Twenty-five healthy adults performed a virtual reality fMRI task that required learning to use extra-maze cues to navigate an 8-arm radial maze and find hidden rewards. Searching the maze in the spatial learning condition compared to the control conditions was associated with activation of temporo-parietal regions, albeit not including the hippocampus. The receipt of rewards was associated with activation of the hippocampus in a control condition when using the extra-maze cues for navigation was rendered impossible by randomizing the spatial location of cues. Our novel experimental design allowed us to assess the differential contributions of the hippocampus and other temporo-parietal areas to searching and reward processing during reward-based spatial learning. This translational research will permit parallel studies in animals and humans to establish the functional similarity of learning systems across species; cellular and molecular studies in animals may then inform the effects of manipulations on these systems in humans, and fMRI studies in humans may inform the interpretation and relevance of findings in animals.", "author" : [ { "dropping-particle" : "", "family" : "Marsh", "given" : "Rachel", "non-dropping-particle" : "", "parse-names" : false, "suffix" : "" }, { "dropping-particle" : "", "family" : "Hao", "given" : "Xuejun", "non-dropping-particle" : "", "parse-names" : false, "suffix" : "" }, { "dropping-particle" : "", "family" : "Xu", "given" : "Dongrong", "non-dropping-particle" : "", "parse-names" : false, "suffix" : "" }, { "dropping-particle" : "", "family" : "Wang", "given" : "Zhishun", "non-dropping-particle" : "", "parse-names" : false, "suffix" : "" }, { "dropping-particle" : "", "family" : "Duan", "given" : "Yunsuo", "non-dropping-particle" : "", "parse-names" : false, "suffix" : "" }, { "dropping-particle" : "", "family" : "Liu", "given" : "Jun", "non-dropping-particle" : "", "parse-names" : false, "suffix" : "" }, { "dropping-particle" : "", "family" : "Kangarlu", "given" : "Alayar", "non-dropping-particle" : "", "parse-names" : false, "suffix" : "" }, { "dropping-particle" : "", "family" : "Martinez", "given" : "Diana", "non-dropping-particle" : "", "parse-names" : false, "suffix" : "" }, { "dropping-particle" : "", "family" : "Garcia", "given" : "Felix", "non-dropping-particle" : "", "parse-names" : false, "suffix" : "" }, { "dropping-particle" : "", "family" : "Tau", "given" : "Gregory Z", "non-dropping-particle" : "", "parse-names" : false, "suffix" : "" }, { "dropping-particle" : "", "family" : "Yu", "given" : "Shan", "non-dropping-particle" : "", "parse-names" : false, "suffix" : "" }, { "dropping-particle" : "", "family" : "Packard", "given" : "Mark G", "non-dropping-particle" : "", "parse-names" : false, "suffix" : "" }, { "dropping-particle" : "", "family" : "Peterson", "given" : "Bradley S", "non-dropping-particle" : "", "parse-names" : false, "suffix" : "" } ], "container-title" : "Neuropsychologia", "id" : "ITEM-1", "issue" : "10", "issued" : { "date-parts" : [ [ "2010", "8" ] ] }, "page" : "2912-21", "publisher" : "Elsevier Ltd", "title" : "A virtual reality-based FMRI study of reward-based spatial learning.", "type" : "article-journal", "volume" : "48" }, "uris" : [ "http://www.mendeley.com/documents/?uuid=3b892400-0383-4520-8218-94cb9cdbc1c5" ] }, { "id" : "ITEM-2", "itemData" : { "DOI" : "10.1016/j.jneumeth.2012.06.025", "ISSN" : "1872-678X", "PMID" : "22759716", "abstract" : "The advantage of using a virtual reality (VR) paradigm in fMRI is the possibility to interact with highly realistic environments. This extends the functions of standard fMRI paradigms, where the volunteer usually has a passive role, for example, watching a simple movie paradigm without any stimulus interactions. From that point of view the combined usage of VR and real-time fMRI offers great potential to identify underlying cognitive mechanisms such as spatial navigation, attention, semantic and episodic memory, as well as neurofeedback paradigms. However, the design and the implementation of a VR stimulus paradigm as well as the integration into an existing MR scanner framework are very complex processes. To support the modeling and usage of VR stimuli we developed and implemented a VR stimulus application based on C++. This software allows the fast and easy presentation of VR environments for fMRI studies without any additional expert knowledge. Furthermore, it provides for the reception of real-time data analysis values a bidirectional communication interface. In addition, the internal plugin interface enables users to extend the functionality of the software with custom programmed C++ plugins. The VR stimulus framework was tested in several performance tests and a spatial navigation study. According to the post-experimental interview, all subjects described immersive experiences and a high attentional load inside the artifical environment. Results from other VR spatial memory studies confirm the neuronal activation that was detected in parahippocampal areas, cuneus, and occipital regions.", "author" : [ { "dropping-particle" : "", "family" : "Mueller", "given" : "Charles", "non-dropping-particle" : "", "parse-names" : false, "suffix" : "" }, { "dropping-particle" : "", "family" : "Luehrs", "given" : "Michael", "non-dropping-particle" : "", "parse-names" : false, "suffix" : "" }, { "dropping-particle" : "", "family" : "Baecke", "given" : "Sebastian", "non-dropping-particle" : "", "parse-names" : false, "suffix" : "" }, { "dropping-particle" : "", "family" : "Adolf", "given" : "Daniela", "non-dropping-particle" : "", "parse-names" : false, "suffix" : "" }, { "dropping-particle" : "", "family" : "Luetzkendorf", "given" : "Ralf", "non-dropping-particle" : "", "parse-names" : false, "suffix" : "" }, { "dropping-particle" : "", "family" : "Luchtmann", "given" : "Michael", "non-dropping-particle" : "", "parse-names" : false, "suffix" : "" }, { "dropping-particle" : "", "family" : "Bernarding", "given" : "Johannes", "non-dropping-particle" : "", "parse-names" : false, "suffix" : "" } ], "container-title" : "Journal of neuroscience methods", "id" : "ITEM-2", "issue" : "2", "issued" : { "date-parts" : [ [ "2012", "8", "15" ] ] }, "page" : "290-8", "publisher" : "Elsevier B.V.", "title" : "Building virtual reality fMRI paradigms: a framework for presenting immersive virtual environments.", "type" : "article-journal", "volume" : "209" }, "uris" : [ "http://www.mendeley.com/documents/?uuid=28d3a842-e0d6-4527-89cc-d7374c8301fd" ] }, { "id" : "ITEM-3", "itemData" : { "DOI" : "10.3389/fnins.2013.00078", "ISSN" : "1662-4548", "PMID" : "23730269", "abstract" : "Complex behavior typically relies upon many different processes which are related to activity in multiple brain regions. In contrast, neuroimaging analyses typically focus upon isolated processes. Here we present a new approach, combinatorial brain decoding, in which we decode complex behavior by combining the information which we can retrieve from the neural signals about the many different sub-processes. The case in point is visuospatial navigation. We explore the extent to which the route travelled by human subjects (N = 3) in a complex virtual maze can be decoded from activity patterns as measured with functional magnetic resonance imaging. Preliminary analyses suggest that it is difficult to directly decode spatial position from regions known to contain an explicit cognitive map of the environment, such as the hippocampus. Instead, we were able to indirectly derive spatial position from the pattern of activity in visual and motor cortex. The non-spatial representations in these regions reflect processes which are inherent to navigation, such as which stimuli are perceived at which point in time and which motor movement is executed when (e.g., turning left at a crossroad). Highly successful decoding of routes followed through the maze was possible by combining information about multiple aspects of navigation events across time and across multiple cortical regions. This \"proof of principle\" study highlights how visuospatial navigation is related to the combined activity of multiple brain regions, and establishes combinatorial brain decoding as a means to study complex mental events that involve a dynamic interplay of many cognitive processes.", "author" : [ { "dropping-particle" : "", "family" : "Beeck", "given" : "Hans P", "non-dropping-particle" : "Op de", "parse-names" : false, "suffix" : "" }, { "dropping-particle" : "", "family" : "Vermaercke", "given" : "Ben", "non-dropping-particle" : "", "parse-names" : false, "suffix" : "" }, { "dropping-particle" : "", "family" : "Woolley", "given" : "Daniel G", "non-dropping-particle" : "", "parse-names" : false, "suffix" : "" }, { "dropping-particle" : "", "family" : "Wenderoth", "given" : "Nicole", "non-dropping-particle" : "", "parse-names" : false, "suffix" : "" } ], "container-title" : "Frontiers in neuroscience", "id" : "ITEM-3", "issue" : "May", "issued" : { "date-parts" : [ [ "2013", "1" ] ] }, "page" : "78", "title" : "Combinatorial brain decoding of people's whereabouts during visuospatial navigation.", "type" : "article-journal", "volume" : "7" }, "uris" : [ "http://www.mendeley.com/documents/?uuid=92205767-adf9-411f-b8a5-6c7555409267" ] }, { "id" : "ITEM-4", "itemData" : { "DOI" : "10.1016/j.cub.2012.11.060", "ISSN" : "1879-0445", "PMID" : "23260468", "abstract" : "Our subjective experience links covert visual and egocentric spatial attention seamlessly. However, the latter can extend beyond the visual field, covering all directions relative to our body. In contrast to visual representations, little is known about unseen egocentric representations in the healthy brain. Parietal cortex appears to be involved in both, because lesions in it can lead to deficits in visual attention, but also to a disorder of egocentric spatial awareness, known as hemispatial neglect. Here, we used a novel virtual reality paradigm to probe our participants' egocentric surrounding during fMRI recordings. We found that egocentric unseen space was represented by patterns of voxel activity in parietal cortex, independent of visual information. Intriguingly, the best decoding performances corresponded to brain areas associated with visual covert attention and reaching, as well as to lesion sites associated with spatial neglect.", "author" : [ { "dropping-particle" : "", "family" : "Schindler", "given" : "Andreas", "non-dropping-particle" : "", "parse-names" : false, "suffix" : "" }, { "dropping-particle" : "", "family" : "Bartels", "given" : "Andreas", "non-dropping-particle" : "", "parse-names" : false, "suffix" : "" } ], "container-title" : "Current biology : CB", "id" : "ITEM-4", "issue" : "2", "issued" : { "date-parts" : [ [ "2013", "1", "21" ] ] }, "page" : "177-82", "publisher" : "Elsevier Ltd", "title" : "Parietal cortex codes for egocentric space beyond the field of view.", "type" : "article-journal", "volume" : "23" }, "uris" : [ "http://www.mendeley.com/documents/?uuid=812dd57b-b148-4e5a-9442-c622d8f4b8ee" ] } ], "mendeley" : { "formattedCitation" : "(Marsh et al., 2010; Mueller et al., 2012; Op de Beeck, Vermaercke, Woolley, &amp; Wenderoth, 2013; Schindler &amp; Bartels, 2013)", "plainTextFormattedCitation" : "(Marsh et al., 2010; Mueller et al., 2012; Op de Beeck, Vermaercke, Woolley, &amp; Wenderoth, 2013; Schindler &amp; Bartels, 2013)", "previouslyFormattedCitation" : "(Marsh et al., 2010; Mueller et al., 2012; Op de Beeck, Vermaercke, Woolley, &amp; Wenderoth, 2013; Schindler &amp; Bartels, 2013)" }, "properties" : { "noteIndex" : 0 }, "schema" : "https://github.com/citation-style-language/schema/raw/master/csl-citation.json" }</w:instrText>
      </w:r>
      <w:r w:rsidR="00F54006">
        <w:fldChar w:fldCharType="separate"/>
      </w:r>
      <w:r w:rsidR="00E37357" w:rsidRPr="00E37357">
        <w:rPr>
          <w:noProof/>
        </w:rPr>
        <w:t>(Marsh et al., 2010; Mueller et al., 2012; Op de Beeck, Vermaercke, Woolley, &amp; Wenderoth, 2013; Schindler &amp; Bartels, 2013)</w:t>
      </w:r>
      <w:r w:rsidR="00F54006">
        <w:fldChar w:fldCharType="end"/>
      </w:r>
      <w:r w:rsidR="00313411">
        <w:t>.</w:t>
      </w:r>
      <w:r>
        <w:t xml:space="preserve"> These stimuli cost much less than a commercial game, </w:t>
      </w:r>
      <w:r w:rsidR="0045544C">
        <w:t xml:space="preserve">and so </w:t>
      </w:r>
      <w:r>
        <w:t>are commensurately less realistic.</w:t>
      </w:r>
      <w:r w:rsidR="005552EA" w:rsidRPr="005552EA">
        <w:t xml:space="preserve"> </w:t>
      </w:r>
    </w:p>
    <w:p w:rsidR="005552EA" w:rsidDel="003A44D6" w:rsidRDefault="00BE4360" w:rsidP="005552EA">
      <w:pPr>
        <w:pStyle w:val="BodyText"/>
        <w:rPr>
          <w:del w:id="35" w:author="Andrew" w:date="2015-04-12T04:54:00Z"/>
        </w:rPr>
      </w:pPr>
      <w:moveToRangeStart w:id="36" w:author="Andrew" w:date="2015-04-10T14:24:00Z" w:name="move416439216"/>
      <w:moveTo w:id="37" w:author="Andrew" w:date="2015-04-10T14:24:00Z">
        <w:r>
          <w:t>For our experiments, we used a virtual environment specially developed for us by a professional game and simulation designer using a state-of-the-art game engine. The visual quality of the environment and the motion of characters and camera were comparable to what is found in military training systems.</w:t>
        </w:r>
      </w:moveTo>
      <w:moveToRangeEnd w:id="36"/>
      <w:ins w:id="38" w:author="Andrew" w:date="2015-04-10T14:32:00Z">
        <w:r w:rsidR="002174F8">
          <w:t xml:space="preserve"> </w:t>
        </w:r>
      </w:ins>
      <w:ins w:id="39" w:author="Andrew" w:date="2015-04-10T14:33:00Z">
        <w:r w:rsidR="002174F8">
          <w:t xml:space="preserve">The visual quality is </w:t>
        </w:r>
      </w:ins>
      <w:ins w:id="40" w:author="Andrew" w:date="2015-04-10T14:34:00Z">
        <w:r w:rsidR="002174F8">
          <w:t>similar</w:t>
        </w:r>
      </w:ins>
      <w:ins w:id="41" w:author="Andrew" w:date="2015-04-10T14:33:00Z">
        <w:r w:rsidR="002174F8">
          <w:t xml:space="preserve"> to the stimuli used in the work of </w:t>
        </w:r>
        <w:proofErr w:type="spellStart"/>
        <w:r w:rsidR="002174F8">
          <w:t>Spiers</w:t>
        </w:r>
        <w:proofErr w:type="spellEnd"/>
        <w:r w:rsidR="002174F8">
          <w:t xml:space="preserve"> &amp; Maguire as well as the PBAIC 2007 competition. </w:t>
        </w:r>
      </w:ins>
      <w:ins w:id="42" w:author="Andrew" w:date="2015-04-10T14:35:00Z">
        <w:r w:rsidR="002174F8">
          <w:t xml:space="preserve">However, in those stimuli the </w:t>
        </w:r>
      </w:ins>
      <w:ins w:id="43" w:author="Andrew" w:date="2015-04-10T14:40:00Z">
        <w:r w:rsidR="002174F8">
          <w:t>induced cognitive states</w:t>
        </w:r>
      </w:ins>
      <w:ins w:id="44" w:author="Andrew" w:date="2015-04-10T14:37:00Z">
        <w:r w:rsidR="002174F8">
          <w:t xml:space="preserve"> are not well balanced</w:t>
        </w:r>
      </w:ins>
      <w:ins w:id="45" w:author="Andrew" w:date="2015-04-10T14:48:00Z">
        <w:r w:rsidR="003C0F4D">
          <w:t>. D</w:t>
        </w:r>
      </w:ins>
      <w:ins w:id="46" w:author="Andrew" w:date="2015-04-10T14:37:00Z">
        <w:r w:rsidR="002174F8">
          <w:t>ue to their interactive nature</w:t>
        </w:r>
      </w:ins>
      <w:ins w:id="47" w:author="Andrew" w:date="2015-04-10T14:48:00Z">
        <w:r w:rsidR="003C0F4D">
          <w:t>, t</w:t>
        </w:r>
      </w:ins>
      <w:ins w:id="48" w:author="Andrew" w:date="2015-04-10T14:40:00Z">
        <w:r w:rsidR="002174F8">
          <w:t xml:space="preserve">he subjects may spend significantly more time in one state than another. This complicates the </w:t>
        </w:r>
      </w:ins>
      <w:ins w:id="49" w:author="Andrew" w:date="2015-04-10T14:51:00Z">
        <w:r w:rsidR="003C0F4D">
          <w:t>training and</w:t>
        </w:r>
      </w:ins>
      <w:ins w:id="50" w:author="Andrew" w:date="2015-04-10T14:58:00Z">
        <w:r w:rsidR="0091157E">
          <w:t>, in particular,</w:t>
        </w:r>
      </w:ins>
      <w:ins w:id="51" w:author="Andrew" w:date="2015-04-10T14:57:00Z">
        <w:r w:rsidR="003C0F4D">
          <w:t xml:space="preserve"> the</w:t>
        </w:r>
      </w:ins>
      <w:ins w:id="52" w:author="Andrew" w:date="2015-04-10T14:51:00Z">
        <w:r w:rsidR="003C0F4D">
          <w:t xml:space="preserve"> </w:t>
        </w:r>
      </w:ins>
      <w:ins w:id="53" w:author="Andrew" w:date="2015-04-10T14:40:00Z">
        <w:r w:rsidR="002174F8">
          <w:t xml:space="preserve">evaluation of </w:t>
        </w:r>
      </w:ins>
      <w:ins w:id="54" w:author="Andrew" w:date="2015-04-10T14:41:00Z">
        <w:r w:rsidR="002174F8">
          <w:t xml:space="preserve">decoding </w:t>
        </w:r>
      </w:ins>
      <w:ins w:id="55" w:author="Andrew" w:date="2015-04-10T14:51:00Z">
        <w:r w:rsidR="003C0F4D">
          <w:t>algorithms</w:t>
        </w:r>
      </w:ins>
      <w:ins w:id="56" w:author="Andrew" w:date="2015-04-10T14:40:00Z">
        <w:r w:rsidR="002174F8">
          <w:t xml:space="preserve">. </w:t>
        </w:r>
      </w:ins>
      <w:ins w:id="57" w:author="Andrew" w:date="2015-04-10T14:49:00Z">
        <w:r w:rsidR="003C0F4D">
          <w:t xml:space="preserve">In our stimulus, we have balanced the induced states </w:t>
        </w:r>
      </w:ins>
      <w:ins w:id="58" w:author="Andrew" w:date="2015-04-10T14:52:00Z">
        <w:r w:rsidR="003C0F4D">
          <w:t>at the cost of interactivity to provide better accuracy estimates of different decoding methods</w:t>
        </w:r>
      </w:ins>
      <w:ins w:id="59" w:author="Andrew" w:date="2015-04-10T14:58:00Z">
        <w:r w:rsidR="00C10912">
          <w:t xml:space="preserve"> for comparison</w:t>
        </w:r>
      </w:ins>
      <w:ins w:id="60" w:author="Andrew" w:date="2015-04-10T14:52:00Z">
        <w:r w:rsidR="003C0F4D">
          <w:t xml:space="preserve">. On the other hand, </w:t>
        </w:r>
      </w:ins>
      <w:ins w:id="61" w:author="Andrew" w:date="2015-04-10T14:53:00Z">
        <w:r w:rsidR="003C0F4D">
          <w:t>t</w:t>
        </w:r>
      </w:ins>
      <w:ins w:id="62" w:author="Andrew" w:date="2015-04-10T14:32:00Z">
        <w:r w:rsidR="002174F8">
          <w:t xml:space="preserve">he </w:t>
        </w:r>
      </w:ins>
      <w:ins w:id="63" w:author="Andrew" w:date="2015-04-10T14:58:00Z">
        <w:r w:rsidR="00C10912">
          <w:t>stimulus is</w:t>
        </w:r>
      </w:ins>
      <w:ins w:id="64" w:author="Andrew" w:date="2015-04-10T14:32:00Z">
        <w:r w:rsidR="002174F8">
          <w:t xml:space="preserve"> considerably more </w:t>
        </w:r>
      </w:ins>
      <w:ins w:id="65" w:author="Andrew" w:date="2015-04-10T14:55:00Z">
        <w:r w:rsidR="003C0F4D">
          <w:t>realistic</w:t>
        </w:r>
      </w:ins>
      <w:ins w:id="66" w:author="Andrew" w:date="2015-04-10T14:53:00Z">
        <w:r w:rsidR="003C0F4D">
          <w:t xml:space="preserve"> </w:t>
        </w:r>
      </w:ins>
      <w:ins w:id="67" w:author="Andrew" w:date="2015-04-11T23:55:00Z">
        <w:r w:rsidR="003306CB">
          <w:t xml:space="preserve">– </w:t>
        </w:r>
      </w:ins>
      <w:ins w:id="68" w:author="Andrew" w:date="2015-04-10T14:53:00Z">
        <w:r w:rsidR="003C0F4D">
          <w:t xml:space="preserve">and </w:t>
        </w:r>
      </w:ins>
      <w:ins w:id="69" w:author="Andrew" w:date="2015-04-10T14:55:00Z">
        <w:r w:rsidR="003C0F4D">
          <w:t xml:space="preserve">the subject’s state </w:t>
        </w:r>
      </w:ins>
      <w:ins w:id="70" w:author="Andrew" w:date="2015-04-10T14:53:00Z">
        <w:r w:rsidR="003C0F4D">
          <w:t>less controlled</w:t>
        </w:r>
      </w:ins>
      <w:ins w:id="71" w:author="Andrew" w:date="2015-04-11T23:55:00Z">
        <w:r w:rsidR="003306CB">
          <w:t xml:space="preserve"> – </w:t>
        </w:r>
      </w:ins>
      <w:ins w:id="72" w:author="Andrew" w:date="2015-04-10T14:53:00Z">
        <w:r w:rsidR="003C0F4D">
          <w:t>than</w:t>
        </w:r>
      </w:ins>
      <w:ins w:id="73" w:author="Andrew" w:date="2015-04-10T14:56:00Z">
        <w:r w:rsidR="003C0F4D">
          <w:t xml:space="preserve"> what is found in the recent </w:t>
        </w:r>
        <w:proofErr w:type="spellStart"/>
        <w:r w:rsidR="003C0F4D">
          <w:t>neuroscientific</w:t>
        </w:r>
        <w:proofErr w:type="spellEnd"/>
        <w:r w:rsidR="003C0F4D">
          <w:t xml:space="preserve"> investigations involving </w:t>
        </w:r>
        <w:r w:rsidR="003C0F4D">
          <w:lastRenderedPageBreak/>
          <w:t xml:space="preserve">VEs </w:t>
        </w:r>
      </w:ins>
      <w:ins w:id="74" w:author="Andrew" w:date="2015-04-12T04:53:00Z">
        <w:r w:rsidR="00F54006">
          <w:fldChar w:fldCharType="begin" w:fldLock="1"/>
        </w:r>
        <w:r w:rsidR="004976B4">
          <w:instrText>ADDIN CSL_CITATION { "citationItems" : [ { "id" : "ITEM-1", "itemData" : { "DOI" : "10.1016/j.neuropsychologia.2010.05.033", "ISSN" : "1873-3514", "PMID" : "20570684", "abstract" : "Although temporo-parietal cortices mediate spatial navigation in animals and humans, the neural correlates of reward-based spatial learning are less well known. Twenty-five healthy adults performed a virtual reality fMRI task that required learning to use extra-maze cues to navigate an 8-arm radial maze and find hidden rewards. Searching the maze in the spatial learning condition compared to the control conditions was associated with activation of temporo-parietal regions, albeit not including the hippocampus. The receipt of rewards was associated with activation of the hippocampus in a control condition when using the extra-maze cues for navigation was rendered impossible by randomizing the spatial location of cues. Our novel experimental design allowed us to assess the differential contributions of the hippocampus and other temporo-parietal areas to searching and reward processing during reward-based spatial learning. This translational research will permit parallel studies in animals and humans to establish the functional similarity of learning systems across species; cellular and molecular studies in animals may then inform the effects of manipulations on these systems in humans, and fMRI studies in humans may inform the interpretation and relevance of findings in animals.", "author" : [ { "dropping-particle" : "", "family" : "Marsh", "given" : "Rachel", "non-dropping-particle" : "", "parse-names" : false, "suffix" : "" }, { "dropping-particle" : "", "family" : "Hao", "given" : "Xuejun", "non-dropping-particle" : "", "parse-names" : false, "suffix" : "" }, { "dropping-particle" : "", "family" : "Xu", "given" : "Dongrong", "non-dropping-particle" : "", "parse-names" : false, "suffix" : "" }, { "dropping-particle" : "", "family" : "Wang", "given" : "Zhishun", "non-dropping-particle" : "", "parse-names" : false, "suffix" : "" }, { "dropping-particle" : "", "family" : "Duan", "given" : "Yunsuo", "non-dropping-particle" : "", "parse-names" : false, "suffix" : "" }, { "dropping-particle" : "", "family" : "Liu", "given" : "Jun", "non-dropping-particle" : "", "parse-names" : false, "suffix" : "" }, { "dropping-particle" : "", "family" : "Kangarlu", "given" : "Alayar", "non-dropping-particle" : "", "parse-names" : false, "suffix" : "" }, { "dropping-particle" : "", "family" : "Martinez", "given" : "Diana", "non-dropping-particle" : "", "parse-names" : false, "suffix" : "" }, { "dropping-particle" : "", "family" : "Garcia", "given" : "Felix", "non-dropping-particle" : "", "parse-names" : false, "suffix" : "" }, { "dropping-particle" : "", "family" : "Tau", "given" : "Gregory Z", "non-dropping-particle" : "", "parse-names" : false, "suffix" : "" }, { "dropping-particle" : "", "family" : "Yu", "given" : "Shan", "non-dropping-particle" : "", "parse-names" : false, "suffix" : "" }, { "dropping-particle" : "", "family" : "Packard", "given" : "Mark G", "non-dropping-particle" : "", "parse-names" : false, "suffix" : "" }, { "dropping-particle" : "", "family" : "Peterson", "given" : "Bradley S", "non-dropping-particle" : "", "parse-names" : false, "suffix" : "" } ], "container-title" : "Neuropsychologia", "id" : "ITEM-1", "issue" : "10", "issued" : { "date-parts" : [ [ "2010", "8" ] ] }, "page" : "2912-21", "publisher" : "Elsevier Ltd", "title" : "A virtual reality-based FMRI study of reward-based spatial learning.", "type" : "article-journal", "volume" : "48" }, "uris" : [ "http://www.mendeley.com/documents/?uuid=3b892400-0383-4520-8218-94cb9cdbc1c5" ] }, { "id" : "ITEM-2", "itemData" : { "DOI" : "10.1016/j.jneumeth.2012.06.025", "ISSN" : "1872-678X", "PMID" : "22759716", "abstract" : "The advantage of using a virtual reality (VR) paradigm in fMRI is the possibility to interact with highly realistic environments. This extends the functions of standard fMRI paradigms, where the volunteer usually has a passive role, for example, watching a simple movie paradigm without any stimulus interactions. From that point of view the combined usage of VR and real-time fMRI offers great potential to identify underlying cognitive mechanisms such as spatial navigation, attention, semantic and episodic memory, as well as neurofeedback paradigms. However, the design and the implementation of a VR stimulus paradigm as well as the integration into an existing MR scanner framework are very complex processes. To support the modeling and usage of VR stimuli we developed and implemented a VR stimulus application based on C++. This software allows the fast and easy presentation of VR environments for fMRI studies without any additional expert knowledge. Furthermore, it provides for the reception of real-time data analysis values a bidirectional communication interface. In addition, the internal plugin interface enables users to extend the functionality of the software with custom programmed C++ plugins. The VR stimulus framework was tested in several performance tests and a spatial navigation study. According to the post-experimental interview, all subjects described immersive experiences and a high attentional load inside the artifical environment. Results from other VR spatial memory studies confirm the neuronal activation that was detected in parahippocampal areas, cuneus, and occipital regions.", "author" : [ { "dropping-particle" : "", "family" : "Mueller", "given" : "Charles", "non-dropping-particle" : "", "parse-names" : false, "suffix" : "" }, { "dropping-particle" : "", "family" : "Luehrs", "given" : "Michael", "non-dropping-particle" : "", "parse-names" : false, "suffix" : "" }, { "dropping-particle" : "", "family" : "Baecke", "given" : "Sebastian", "non-dropping-particle" : "", "parse-names" : false, "suffix" : "" }, { "dropping-particle" : "", "family" : "Adolf", "given" : "Daniela", "non-dropping-particle" : "", "parse-names" : false, "suffix" : "" }, { "dropping-particle" : "", "family" : "Luetzkendorf", "given" : "Ralf", "non-dropping-particle" : "", "parse-names" : false, "suffix" : "" }, { "dropping-particle" : "", "family" : "Luchtmann", "given" : "Michael", "non-dropping-particle" : "", "parse-names" : false, "suffix" : "" }, { "dropping-particle" : "", "family" : "Bernarding", "given" : "Johannes", "non-dropping-particle" : "", "parse-names" : false, "suffix" : "" } ], "container-title" : "Journal of neuroscience methods", "id" : "ITEM-2", "issue" : "2", "issued" : { "date-parts" : [ [ "2012", "8", "15" ] ] }, "page" : "290-8", "publisher" : "Elsevier B.V.", "title" : "Building virtual reality fMRI paradigms: a framework for presenting immersive virtual environments.", "type" : "article-journal", "volume" : "209" }, "uris" : [ "http://www.mendeley.com/documents/?uuid=28d3a842-e0d6-4527-89cc-d7374c8301fd" ] }, { "id" : "ITEM-3", "itemData" : { "DOI" : "10.3389/fnins.2013.00078", "ISSN" : "1662-4548", "PMID" : "23730269", "abstract" : "Complex behavior typically relies upon many different processes which are related to activity in multiple brain regions. In contrast, neuroimaging analyses typically focus upon isolated processes. Here we present a new approach, combinatorial brain decoding, in which we decode complex behavior by combining the information which we can retrieve from the neural signals about the many different sub-processes. The case in point is visuospatial navigation. We explore the extent to which the route travelled by human subjects (N = 3) in a complex virtual maze can be decoded from activity patterns as measured with functional magnetic resonance imaging. Preliminary analyses suggest that it is difficult to directly decode spatial position from regions known to contain an explicit cognitive map of the environment, such as the hippocampus. Instead, we were able to indirectly derive spatial position from the pattern of activity in visual and motor cortex. The non-spatial representations in these regions reflect processes which are inherent to navigation, such as which stimuli are perceived at which point in time and which motor movement is executed when (e.g., turning left at a crossroad). Highly successful decoding of routes followed through the maze was possible by combining information about multiple aspects of navigation events across time and across multiple cortical regions. This \"proof of principle\" study highlights how visuospatial navigation is related to the combined activity of multiple brain regions, and establishes combinatorial brain decoding as a means to study complex mental events that involve a dynamic interplay of many cognitive processes.", "author" : [ { "dropping-particle" : "", "family" : "Beeck", "given" : "Hans P", "non-dropping-particle" : "Op de", "parse-names" : false, "suffix" : "" }, { "dropping-particle" : "", "family" : "Vermaercke", "given" : "Ben", "non-dropping-particle" : "", "parse-names" : false, "suffix" : "" }, { "dropping-particle" : "", "family" : "Woolley", "given" : "Daniel G", "non-dropping-particle" : "", "parse-names" : false, "suffix" : "" }, { "dropping-particle" : "", "family" : "Wenderoth", "given" : "Nicole", "non-dropping-particle" : "", "parse-names" : false, "suffix" : "" } ], "container-title" : "Frontiers in neuroscience", "id" : "ITEM-3", "issue" : "May", "issued" : { "date-parts" : [ [ "2013", "1" ] ] }, "page" : "78", "title" : "Combinatorial brain decoding of people's whereabouts during visuospatial navigation.", "type" : "article-journal", "volume" : "7" }, "uris" : [ "http://www.mendeley.com/documents/?uuid=92205767-adf9-411f-b8a5-6c7555409267" ] }, { "id" : "ITEM-4", "itemData" : { "DOI" : "10.1016/j.cub.2012.11.060", "ISSN" : "1879-0445", "PMID" : "23260468", "abstract" : "Our subjective experience links covert visual and egocentric spatial attention seamlessly. However, the latter can extend beyond the visual field, covering all directions relative to our body. In contrast to visual representations, little is known about unseen egocentric representations in the healthy brain. Parietal cortex appears to be involved in both, because lesions in it can lead to deficits in visual attention, but also to a disorder of egocentric spatial awareness, known as hemispatial neglect. Here, we used a novel virtual reality paradigm to probe our participants' egocentric surrounding during fMRI recordings. We found that egocentric unseen space was represented by patterns of voxel activity in parietal cortex, independent of visual information. Intriguingly, the best decoding performances corresponded to brain areas associated with visual covert attention and reaching, as well as to lesion sites associated with spatial neglect.", "author" : [ { "dropping-particle" : "", "family" : "Schindler", "given" : "Andreas", "non-dropping-particle" : "", "parse-names" : false, "suffix" : "" }, { "dropping-particle" : "", "family" : "Bartels", "given" : "Andreas", "non-dropping-particle" : "", "parse-names" : false, "suffix" : "" } ], "container-title" : "Current biology : CB", "id" : "ITEM-4", "issue" : "2", "issued" : { "date-parts" : [ [ "2013", "1", "21" ] ] }, "page" : "177-82", "publisher" : "Elsevier Ltd", "title" : "Parietal cortex codes for egocentric space beyond the field of view.", "type" : "article-journal", "volume" : "23" }, "uris" : [ "http://www.mendeley.com/documents/?uuid=812dd57b-b148-4e5a-9442-c622d8f4b8ee" ] } ], "mendeley" : { "formattedCitation" : "(Marsh et al., 2010; Mueller et al., 2012; Op de Beeck, Vermaercke, Woolley, &amp; Wenderoth, 2013; Schindler &amp; Bartels, 2013)", "plainTextFormattedCitation" : "(Marsh et al., 2010; Mueller et al., 2012; Op de Beeck, Vermaercke, Woolley, &amp; Wenderoth, 2013; Schindler &amp; Bartels, 2013)", "previouslyFormattedCitation" : "(Marsh et al., 2010; Mueller et al., 2012; Op de Beeck, Vermaercke, Woolley, &amp; Wenderoth, 2013; Schindler &amp; Bartels, 2013)" }, "properties" : { "noteIndex" : 0 }, "schema" : "https://github.com/citation-style-language/schema/raw/master/csl-citation.json" }</w:instrText>
        </w:r>
        <w:r w:rsidR="00F54006">
          <w:fldChar w:fldCharType="separate"/>
        </w:r>
        <w:r w:rsidR="004976B4" w:rsidRPr="00E37357">
          <w:rPr>
            <w:noProof/>
          </w:rPr>
          <w:t>(Marsh et al., 2010; Mueller et al., 2012; Op de Beeck, Vermaercke, Woolley, &amp; Wenderoth, 2013; Schindler &amp; Bartels, 2013)</w:t>
        </w:r>
        <w:r w:rsidR="00F54006">
          <w:fldChar w:fldCharType="end"/>
        </w:r>
      </w:ins>
      <w:ins w:id="75" w:author="Andrew" w:date="2015-04-10T14:56:00Z">
        <w:r w:rsidR="003C0F4D">
          <w:t>.</w:t>
        </w:r>
      </w:ins>
      <w:ins w:id="76" w:author="Andrew" w:date="2015-04-10T14:58:00Z">
        <w:r w:rsidR="00C10912">
          <w:t xml:space="preserve"> It was important to measure the performance of different decoding methods in this environment to gauge their potential for use with training and therapy exercises.</w:t>
        </w:r>
      </w:ins>
    </w:p>
    <w:p w:rsidR="00DD1C6A" w:rsidDel="003A44D6" w:rsidRDefault="005552EA" w:rsidP="00DD1C6A">
      <w:pPr>
        <w:pStyle w:val="BodyText"/>
        <w:rPr>
          <w:del w:id="77" w:author="Andrew" w:date="2015-04-12T04:54:00Z"/>
        </w:rPr>
      </w:pPr>
      <w:del w:id="78" w:author="Andrew" w:date="2015-04-10T13:53:00Z">
        <w:r w:rsidDel="00B90863">
          <w:delText xml:space="preserve">Another source of complex stimuli is movies </w:delText>
        </w:r>
        <w:r w:rsidR="00F54006" w:rsidDel="00B90863">
          <w:fldChar w:fldCharType="begin" w:fldLock="1"/>
        </w:r>
        <w:r w:rsidDel="00B90863">
          <w:delInstrText>ADDIN CSL_CITATION { "citationItems" : [ { "id" : "ITEM-1", "itemData" : { "DOI" : "10.1126/science.1089506", "ISSN" : "1095-9203", "PMID" : "15016991", "abstract" : "To what extent do all brains work alike during natural conditions? We explored this question by letting five subjects freely view half an hour of a popular movie while undergoing functional brain imaging. Applying an unbiased analysis in which spatiotemporal activity patterns in one brain were used to \"model\" activity in another brain, we found a striking level of voxel-by-voxel synchronization between individuals, not only in primary and secondary visual and auditory areas but also in association cortices. The results reveal a surprising tendency of individual brains to \"tick collectively\" during natural vision. The intersubject synchronization consisted of a widespread cortical activation pattern correlated with emotionally arousing scenes and regionally selective components. The characteristics of these activations were revealed with the use of an open-ended \"reverse-correlation\" approach, which inverts the conventional analysis by letting the brain signals themselves \"pick up\" the optimal stimuli for each specialized cortical area.", "author" : [ { "dropping-particle" : "", "family" : "Hasson", "given" : "Uri", "non-dropping-particle" : "", "parse-names" : false, "suffix" : "" }, { "dropping-particle" : "", "family" : "Nir", "given" : "Yuval", "non-dropping-particle" : "", "parse-names" : false, "suffix" : "" }, { "dropping-particle" : "", "family" : "Levy", "given" : "Ifat", "non-dropping-particle" : "", "parse-names" : false, "suffix" : "" }, { "dropping-particle" : "", "family" : "Fuhrmann", "given" : "Galit", "non-dropping-particle" : "", "parse-names" : false, "suffix" : "" }, { "dropping-particle" : "", "family" : "Malach", "given" : "Rafael", "non-dropping-particle" : "", "parse-names" : false, "suffix" : "" } ], "container-title" : "Science (New York, N.Y.)", "id" : "ITEM-1", "issue" : "5664", "issued" : { "date-parts" : [ [ "2004", "3", "12" ] ] }, "page" : "1634-40", "title" : "Intersubject synchronization of cortical activity during natural vision.", "type" : "article-journal", "volume" : "303" }, "uris" : [ "http://www.mendeley.com/documents/?uuid=49db71a5-2577-4d4c-97d8-346c3e94d053" ] }, { "id" : "ITEM-2", "itemData" : { "DOI" : "10.1016/j.cub.2010.01.053", "ISSN" : "1879-0445", "PMID" : "20226665", "abstract" : "In recent years, multivariate pattern analyses have been performed on functional magnetic resonance imaging (fMRI) data, permitting prediction of mental states from local patterns of blood oxygen-level-dependent (BOLD) signal across voxels. We previously demonstrated that it is possible to predict the position of individuals in a virtual-reality environment from the pattern of activity across voxels in the hippocampus. Although this shows that spatial memories can be decoded, substantially more challenging, and arguably only possible to investigate in humans, is whether it is feasible to predict which complex everyday experience, or episodic memory, a person is recalling. Here we document for the first time that traces of individual rich episodic memories are detectable and distinguishable solely from the pattern of fMRI BOLD signals across voxels in the human hippocampus. In so doing, we uncovered a possible functional topography in the hippocampus, with preferential episodic processing by some hippocampal regions over others. Moreover, our results imply that the neuronal traces of episodic memories are stable (and thus predictable) even over many re-activations. Finally, our data provide further evidence for functional differentiation within the medial temporal lobe, in that we show the hippocampus contains significantly more episodic information than adjacent structures.", "author" : [ { "dropping-particle" : "", "family" : "Chadwick", "given" : "Martin J", "non-dropping-particle" : "", "parse-names" : false, "suffix" : "" }, { "dropping-particle" : "", "family" : "Hassabis", "given" : "Demis", "non-dropping-particle" : "", "parse-names" : false, "suffix" : "" }, { "dropping-particle" : "", "family" : "Weiskopf", "given" : "Nikolaus", "non-dropping-particle" : "", "parse-names" : false, "suffix" : "" }, { "dropping-particle" : "", "family" : "Maguire", "given" : "Eleanor a", "non-dropping-particle" : "", "parse-names" : false, "suffix" : "" } ], "container-title" : "Current biology : CB", "id" : "ITEM-2", "issue" : "6", "issued" : { "date-parts" : [ [ "2010", "3", "23" ] ] }, "page" : "544-7", "publisher" : "Elsevier Ltd", "title" : "Decoding individual episodic memory traces in the human hippocampus.", "type" : "article-journal", "volume" : "20" }, "uris" : [ "http://www.mendeley.com/documents/?uuid=1feebce7-6dd3-4f1d-820f-54de6b17accc" ] }, { "id" : "ITEM-3", "itemData" : { "DOI" : "10.1016/j.cub.2011.08.031", "ISSN" : "1879-0445", "PMID" : "21945275", "abstract" : "Quantitative modeling of human brain activity can provide crucial insights about cortical representations [1, 2] and can form the basis for brain decoding devices [3-5]. Recent functional magnetic resonance imaging (fMRI) studies have modeled brain activity elicited by static visual patterns and have reconstructed these patterns from brain activity [6-8]. However, blood oxygen level-dependent (BOLD) signals measured via fMRI are very slow [9], so it has been difficult to model brain activity elicited by dynamic stimuli such as natural movies. Here we present a new motion-energy [10, 11] encoding model that largely overcomes this limitation. The model describes fast visual information and slow hemodynamics by separate components. We recorded BOLD signals in occipitotemporal visual cortex of human subjects who watched natural movies and fit the model separately to individual voxels. Visualization of the fit models reveals how early visual areas represent the information in movies. To demonstrate the power of our approach, we also constructed a Bayesian decoder [8] by combining estimated encoding models with a sampled natural movie prior. The decoder provides remarkable reconstructions of the viewed movies. These results demonstrate that dynamic brain activity measured under naturalistic conditions can be decoded using current fMRI technology.", "author" : [ { "dropping-particle" : "", "family" : "Nishimoto", "given" : "Shinji", "non-dropping-particle" : "", "parse-names" : false, "suffix" : "" }, { "dropping-particle" : "", "family" : "Vu", "given" : "An T", "non-dropping-particle" : "", "parse-names" : false, "suffix" : "" }, { "dropping-particle" : "", "family" : "Naselaris", "given" : "Thomas", "non-dropping-particle" : "", "parse-names" : false, "suffix" : "" }, { "dropping-particle" : "", "family" : "Benjamini", "given" : "Yuval", "non-dropping-particle" : "", "parse-names" : false, "suffix" : "" }, { "dropping-particle" : "", "family" : "Yu", "given" : "Bin", "non-dropping-particle" : "", "parse-names" : false, "suffix" : "" }, { "dropping-particle" : "", "family" : "Gallant", "given" : "Jack L", "non-dropping-particle" : "", "parse-names" : false, "suffix" : "" } ], "container-title" : "Current biology : CB", "id" : "ITEM-3", "issue" : "19", "issued" : { "date-parts" : [ [ "2011", "10", "11" ] ] }, "page" : "1641-6", "title" : "Reconstructing visual experiences from brain activity evoked by natural movies.", "type" : "article-journal", "volume" : "21" }, "uris" : [ "http://www.mendeley.com/documents/?uuid=5e5fffa2-f141-4e8c-9026-d5e37345ff41" ] } ], "mendeley" : { "formattedCitation" : "(Chadwick, Hassabis, Weiskopf, &amp; Maguire, 2010; Hasson, Nir, Levy, Fuhrmann, &amp; Malach, 2004; Nishimoto et al., 2011)", "plainTextFormattedCitation" : "(Chadwick, Hassabis, Weiskopf, &amp; Maguire, 2010; Hasson, Nir, Levy, Fuhrmann, &amp; Malach, 2004; Nishimoto et al., 2011)", "previouslyFormattedCitation" : "(Chadwick, Hassabis, Weiskopf, &amp; Maguire, 2010; Hasson, Nir, Levy, Fuhrmann, &amp; Malach, 2004; Nishimoto et al., 2011)" }, "properties" : { "noteIndex" : 0 }, "schema" : "https://github.com/citation-style-language/schema/raw/master/csl-citation.json" }</w:delInstrText>
        </w:r>
        <w:r w:rsidR="00F54006" w:rsidDel="00B90863">
          <w:fldChar w:fldCharType="separate"/>
        </w:r>
        <w:r w:rsidRPr="001571B1" w:rsidDel="00B90863">
          <w:rPr>
            <w:noProof/>
          </w:rPr>
          <w:delText>(Chadwick, Hassabis, Weiskopf, &amp; Maguire, 2010; Hasson, Nir, Levy, Fuhrmann, &amp; Malach, 2004; Nishimoto et al., 2011)</w:delText>
        </w:r>
        <w:r w:rsidR="00F54006" w:rsidDel="00B90863">
          <w:fldChar w:fldCharType="end"/>
        </w:r>
        <w:r w:rsidDel="00B90863">
          <w:delText xml:space="preserve">. While movies have the advantage of being </w:delText>
        </w:r>
        <w:r w:rsidR="002E19E9" w:rsidDel="00B90863">
          <w:delText xml:space="preserve">largely </w:delText>
        </w:r>
        <w:r w:rsidDel="00B90863">
          <w:delText xml:space="preserve">natural, VEs have some strong advantages for designing experiments. First, the experimenter has complete control over the stimuli, which is the opposite of (commercial) movies. Second, the subject can interact with the environment in real time, making it possible to examine learning mechanisms and decision-making in a more realistic context. In addition, many variables of interest, such as meaningful labels for objects can be specified explicitly by the virtual environment's designer, avoiding the need to manually label each frame, e.g., </w:delText>
        </w:r>
        <w:r w:rsidR="00F54006" w:rsidDel="00B90863">
          <w:fldChar w:fldCharType="begin" w:fldLock="1"/>
        </w:r>
        <w:r w:rsidDel="00B90863">
          <w:delInstrText>ADDIN CSL_CITATION { "citationItems" : [ { "id" : "ITEM-1", "itemData" : { "DOI" : "10.1016/j.cub.2011.08.031", "ISSN" : "1879-0445", "PMID" : "21945275", "abstract" : "Quantitative modeling of human brain activity can provide crucial insights about cortical representations [1, 2] and can form the basis for brain decoding devices [3-5]. Recent functional magnetic resonance imaging (fMRI) studies have modeled brain activity elicited by static visual patterns and have reconstructed these patterns from brain activity [6-8]. However, blood oxygen level-dependent (BOLD) signals measured via fMRI are very slow [9], so it has been difficult to model brain activity elicited by dynamic stimuli such as natural movies. Here we present a new motion-energy [10, 11] encoding model that largely overcomes this limitation. The model describes fast visual information and slow hemodynamics by separate components. We recorded BOLD signals in occipitotemporal visual cortex of human subjects who watched natural movies and fit the model separately to individual voxels. Visualization of the fit models reveals how early visual areas represent the information in movies. To demonstrate the power of our approach, we also constructed a Bayesian decoder [8] by combining estimated encoding models with a sampled natural movie prior. The decoder provides remarkable reconstructions of the viewed movies. These results demonstrate that dynamic brain activity measured under naturalistic conditions can be decoded using current fMRI technology.", "author" : [ { "dropping-particle" : "", "family" : "Nishimoto", "given" : "Shinji", "non-dropping-particle" : "", "parse-names" : false, "suffix" : "" }, { "dropping-particle" : "", "family" : "Vu", "given" : "An T", "non-dropping-particle" : "", "parse-names" : false, "suffix" : "" }, { "dropping-particle" : "", "family" : "Naselaris", "given" : "Thomas", "non-dropping-particle" : "", "parse-names" : false, "suffix" : "" }, { "dropping-particle" : "", "family" : "Benjamini", "given" : "Yuval", "non-dropping-particle" : "", "parse-names" : false, "suffix" : "" }, { "dropping-particle" : "", "family" : "Yu", "given" : "Bin", "non-dropping-particle" : "", "parse-names" : false, "suffix" : "" }, { "dropping-particle" : "", "family" : "Gallant", "given" : "Jack L", "non-dropping-particle" : "", "parse-names" : false, "suffix" : "" } ], "container-title" : "Current biology : CB", "id" : "ITEM-1", "issue" : "19", "issued" : { "date-parts" : [ [ "2011", "10", "11" ] ] }, "page" : "1641-6", "title" : "Reconstructing visual experiences from brain activity evoked by natural movies.", "type" : "article-journal", "volume" : "21" }, "uris" : [ "http://www.mendeley.com/documents/?uuid=5e5fffa2-f141-4e8c-9026-d5e37345ff41" ] } ], "mendeley" : { "formattedCitation" : "(Nishimoto et al., 2011)", "plainTextFormattedCitation" : "(Nishimoto et al., 2011)", "previouslyFormattedCitation" : "(Nishimoto et al., 2011)" }, "properties" : { "noteIndex" : 0 }, "schema" : "https://github.com/citation-style-language/schema/raw/master/csl-citation.json" }</w:delInstrText>
        </w:r>
        <w:r w:rsidR="00F54006" w:rsidDel="00B90863">
          <w:fldChar w:fldCharType="separate"/>
        </w:r>
        <w:r w:rsidRPr="00A5477A" w:rsidDel="00B90863">
          <w:rPr>
            <w:noProof/>
          </w:rPr>
          <w:delText>(Nishimoto et al., 2011)</w:delText>
        </w:r>
        <w:r w:rsidR="00F54006" w:rsidDel="00B90863">
          <w:fldChar w:fldCharType="end"/>
        </w:r>
        <w:r w:rsidDel="00B90863">
          <w:delText xml:space="preserve">. </w:delText>
        </w:r>
      </w:del>
    </w:p>
    <w:p w:rsidR="00DD1C6A" w:rsidRDefault="00DD1C6A" w:rsidP="00DD1C6A">
      <w:pPr>
        <w:pStyle w:val="BodyText"/>
      </w:pPr>
      <w:moveFromRangeStart w:id="79" w:author="Andrew" w:date="2015-04-10T14:24:00Z" w:name="move416439216"/>
      <w:moveFrom w:id="80" w:author="Andrew" w:date="2015-04-10T14:24:00Z">
        <w:r w:rsidDel="00BE4360">
          <w:t>For our experiments, we use</w:t>
        </w:r>
        <w:r w:rsidR="005E64DF" w:rsidDel="00BE4360">
          <w:t>d</w:t>
        </w:r>
        <w:r w:rsidDel="00BE4360">
          <w:t xml:space="preserve"> a virtual environment specially developed for us by a professional game and simulation designer using a </w:t>
        </w:r>
        <w:r w:rsidR="0045544C" w:rsidDel="00BE4360">
          <w:t>state-of-the-art</w:t>
        </w:r>
        <w:r w:rsidR="0072265C" w:rsidDel="00BE4360">
          <w:t xml:space="preserve"> </w:t>
        </w:r>
        <w:r w:rsidDel="00BE4360">
          <w:t xml:space="preserve">game engine. The visual quality of the </w:t>
        </w:r>
        <w:r w:rsidR="0045544C" w:rsidDel="00BE4360">
          <w:t xml:space="preserve">environment </w:t>
        </w:r>
        <w:r w:rsidDel="00BE4360">
          <w:t xml:space="preserve">and the motion of characters and </w:t>
        </w:r>
        <w:r w:rsidR="0045544C" w:rsidDel="00BE4360">
          <w:t>camera</w:t>
        </w:r>
        <w:r w:rsidDel="00BE4360">
          <w:t xml:space="preserve"> </w:t>
        </w:r>
        <w:r w:rsidR="005E64DF" w:rsidDel="00BE4360">
          <w:t xml:space="preserve">were </w:t>
        </w:r>
        <w:r w:rsidDel="00BE4360">
          <w:t xml:space="preserve">comparable to what is found in military training systems. </w:t>
        </w:r>
      </w:moveFrom>
      <w:moveFromRangeEnd w:id="79"/>
      <w:del w:id="81" w:author="Andrew" w:date="2015-04-10T14:25:00Z">
        <w:r w:rsidR="005E64DF" w:rsidDel="00BE4360">
          <w:delText>T</w:delText>
        </w:r>
        <w:r w:rsidDel="00BE4360">
          <w:delText xml:space="preserve">he content and structure of the stimuli </w:delText>
        </w:r>
        <w:r w:rsidR="005E64DF" w:rsidDel="00BE4360">
          <w:delText xml:space="preserve">were </w:delText>
        </w:r>
        <w:r w:rsidDel="00BE4360">
          <w:delText xml:space="preserve">designed </w:delText>
        </w:r>
        <w:r w:rsidR="005E64DF" w:rsidDel="00BE4360">
          <w:delText>to address a specific question</w:delText>
        </w:r>
        <w:r w:rsidDel="00BE4360">
          <w:delText xml:space="preserve">, </w:delText>
        </w:r>
        <w:r w:rsidR="005E64DF" w:rsidDel="00BE4360">
          <w:delText xml:space="preserve">the encoding of character number. </w:delText>
        </w:r>
        <w:r w:rsidR="0045544C" w:rsidDel="00BE4360">
          <w:delText>An objective</w:delText>
        </w:r>
        <w:r w:rsidDel="00BE4360">
          <w:delText xml:space="preserve"> </w:delText>
        </w:r>
        <w:r w:rsidR="005E64DF" w:rsidDel="00BE4360">
          <w:delText>was</w:delText>
        </w:r>
        <w:r w:rsidDel="00BE4360">
          <w:delText xml:space="preserve"> to bridge the gap between utilizing complex realistic stimuli and answering experimental questions with high confidence.</w:delText>
        </w:r>
      </w:del>
    </w:p>
    <w:p w:rsidR="00DD1C6A" w:rsidRDefault="00DD1C6A" w:rsidP="00DD1C6A">
      <w:pPr>
        <w:pStyle w:val="BodyText"/>
      </w:pPr>
      <w:r>
        <w:t xml:space="preserve">Our goals </w:t>
      </w:r>
      <w:r w:rsidR="009A71A0">
        <w:t xml:space="preserve">were </w:t>
      </w:r>
      <w:r w:rsidR="0045544C">
        <w:t xml:space="preserve">focused on exploring and improving methods of data analysis coupled with virtual environment stimulus design, </w:t>
      </w:r>
      <w:r w:rsidR="009A71A0">
        <w:t xml:space="preserve">rather than </w:t>
      </w:r>
      <w:r w:rsidR="0045544C">
        <w:t xml:space="preserve">testing </w:t>
      </w:r>
      <w:r w:rsidR="00A86B33">
        <w:t>a specific</w:t>
      </w:r>
      <w:r w:rsidR="0045544C">
        <w:t xml:space="preserve"> neuroscience hypothesis</w:t>
      </w:r>
      <w:r w:rsidR="009A71A0">
        <w:t xml:space="preserve">. </w:t>
      </w:r>
      <w:r w:rsidR="009A71A0" w:rsidRPr="00DB658B">
        <w:t xml:space="preserve">We aimed to extract </w:t>
      </w:r>
      <w:ins w:id="82" w:author="Andrew" w:date="2015-04-12T00:44:00Z">
        <w:r w:rsidR="00F54006" w:rsidRPr="00F54006">
          <w:rPr>
            <w:rPrChange w:id="83" w:author="Andrew" w:date="2015-04-12T00:48:00Z">
              <w:rPr>
                <w:color w:val="FF0000"/>
              </w:rPr>
            </w:rPrChange>
          </w:rPr>
          <w:t>the cognitive state of the subject associated with freely viewing a number of characters</w:t>
        </w:r>
      </w:ins>
      <w:del w:id="84" w:author="Andrew" w:date="2015-04-12T00:46:00Z">
        <w:r w:rsidR="00F54006" w:rsidRPr="00F54006">
          <w:rPr>
            <w:color w:val="FF0000"/>
            <w:rPrChange w:id="85" w:author="Andrew" w:date="2015-04-11T23:56:00Z">
              <w:rPr/>
            </w:rPrChange>
          </w:rPr>
          <w:delText>a complex but obvious form of information, character number</w:delText>
        </w:r>
      </w:del>
      <w:r w:rsidR="009A71A0">
        <w:t xml:space="preserve">, </w:t>
      </w:r>
      <w:r w:rsidR="00F707D5">
        <w:t xml:space="preserve">rather than test the many possible </w:t>
      </w:r>
      <w:r w:rsidR="000D7FE9">
        <w:t xml:space="preserve">perceptual </w:t>
      </w:r>
      <w:r w:rsidR="00F707D5">
        <w:t>mechanisms that encode this information in the human brain</w:t>
      </w:r>
      <w:r w:rsidR="000D7FE9">
        <w:t>, such as object recognition, eye movements, or social group perception</w:t>
      </w:r>
      <w:r w:rsidR="00F707D5">
        <w:t>.</w:t>
      </w:r>
      <w:r w:rsidR="009A71A0">
        <w:t xml:space="preserve"> </w:t>
      </w:r>
      <w:r w:rsidR="00F707D5">
        <w:t xml:space="preserve">Such </w:t>
      </w:r>
      <w:r w:rsidR="0045544C">
        <w:t xml:space="preserve">decoding </w:t>
      </w:r>
      <w:r w:rsidR="00F707D5">
        <w:t>methods</w:t>
      </w:r>
      <w:r>
        <w:t xml:space="preserve"> will be </w:t>
      </w:r>
      <w:r w:rsidR="0045544C">
        <w:t xml:space="preserve">important for </w:t>
      </w:r>
      <w:r>
        <w:t>use of fMRI in clinical settings</w:t>
      </w:r>
      <w:ins w:id="86" w:author="Andrew" w:date="2015-04-12T00:46:00Z">
        <w:r w:rsidR="00DB658B">
          <w:t xml:space="preserve"> where it is useful to know the task-relevant cognitive state of the subject,</w:t>
        </w:r>
      </w:ins>
      <w:ins w:id="87" w:author="Andrew" w:date="2015-04-12T00:47:00Z">
        <w:r w:rsidR="00DB658B">
          <w:t xml:space="preserve"> but the neural mechanisms may not be well understood yet</w:t>
        </w:r>
      </w:ins>
      <w:r>
        <w:t>. We are, for example, interested in supporting work using virtual reality to treat PTSD due to combat, in which treatment exposes the s</w:t>
      </w:r>
      <w:r w:rsidR="00C03D96">
        <w:t>ubject to virtual stimuli that are</w:t>
      </w:r>
      <w:r>
        <w:t xml:space="preserve"> highly suggestive of the physical situations that induced the trauma. Through carefully controlled use of VR, the patient is gradually desensitized over a period of weeks so that the likelihood of triggering of the trauma declines</w:t>
      </w:r>
      <w:r w:rsidR="007819DC">
        <w:t xml:space="preserve"> </w:t>
      </w:r>
      <w:r w:rsidR="00F54006">
        <w:fldChar w:fldCharType="begin" w:fldLock="1"/>
      </w:r>
      <w:r w:rsidR="006A1C76">
        <w:instrText>ADDIN CSL_CITATION { "citationItems" : [ { "id" : "ITEM-1", "itemData" : { "DOI" : "10.1002/jts.20331", "ISSN" : "0894-9867", "PMID" : "18404648", "abstract" : "Posttraumatic stress disorder (PTSD) has been estimated to affect up to 18% of returning Operation Iraqi Freedom (OIF) veterans. Soldiers need to maintain constant vigilance to deal with unpredictable threats, and an unprecedented number of soldiers are surviving serious wounds. These risk factors are significant for development of PTSD; therefore, early and efficient intervention options must be identified and presented in a form acceptable to military personnel. This case report presents the results of treatment utilizing virtual reality exposure (VRE) therapy (virtual Iraq) to treat an OIF veteran with PTSD. Following brief VRE treatment, the veteran demonstrated improvement in PTSD symptoms as indicated by clinically and statistically significant changes in scores on the Clinician Administered PTSD Scale (CAPS; Blake et al., 1990) and the PTSD Symptom Scale Self-Report (PSS-SR; Foa, Riggs, Dancu, &amp; Rothbaum, 1993). These results indicate preliminary promise for this treatment.", "author" : [ { "dropping-particle" : "", "family" : "Gerardi", "given" : "Maryrose", "non-dropping-particle" : "", "parse-names" : false, "suffix" : "" }, { "dropping-particle" : "", "family" : "Rothbaum", "given" : "Barbara Olasov", "non-dropping-particle" : "", "parse-names" : false, "suffix" : "" }, { "dropping-particle" : "", "family" : "Ressler", "given" : "Kerry", "non-dropping-particle" : "", "parse-names" : false, "suffix" : "" }, { "dropping-particle" : "", "family" : "Heekin", "given" : "Mary", "non-dropping-particle" : "", "parse-names" : false, "suffix" : "" }, { "dropping-particle" : "", "family" : "Rizzo", "given" : "Albert", "non-dropping-particle" : "", "parse-names" : false, "suffix" : "" } ], "container-title" : "Journal of traumatic stress", "id" : "ITEM-1", "issue" : "2", "issued" : { "date-parts" : [ [ "2008", "4" ] ] }, "page" : "209-13", "title" : "Virtual reality exposure therapy using a virtual Iraq: case report.", "type" : "article-journal", "volume" : "21" }, "uris" : [ "http://www.mendeley.com/documents/?uuid=92857298-3b34-4708-acad-bb84d23128ad" ] } ], "mendeley" : { "formattedCitation" : "(Gerardi et al., 2008)", "plainTextFormattedCitation" : "(Gerardi et al., 2008)", "previouslyFormattedCitation" : "(Gerardi et al., 2008)" }, "properties" : { "noteIndex" : 0 }, "schema" : "https://github.com/citation-style-language/schema/raw/master/csl-citation.json" }</w:instrText>
      </w:r>
      <w:r w:rsidR="00F54006">
        <w:fldChar w:fldCharType="separate"/>
      </w:r>
      <w:r w:rsidR="00873E25" w:rsidRPr="00873E25">
        <w:rPr>
          <w:noProof/>
        </w:rPr>
        <w:t>(Gerardi et al., 2008)</w:t>
      </w:r>
      <w:r w:rsidR="00F54006">
        <w:fldChar w:fldCharType="end"/>
      </w:r>
      <w:r>
        <w:t xml:space="preserve">, as confirmed through fMRI measurements </w:t>
      </w:r>
      <w:r w:rsidR="00F54006">
        <w:fldChar w:fldCharType="begin" w:fldLock="1"/>
      </w:r>
      <w:r w:rsidR="006A1C76">
        <w:instrText>ADDIN CSL_CITATION { "citationItems" : [ { "id" : "ITEM-1", "itemData" : { "DOI" : "10.1371/journal.pone.0048469", "ISSN" : "1932-6203", "PMID" : "23300515", "abstract" : "The use of Information and Communication Technologies, such as virtual reality, has been employed in the treatment of anxiety disorders with the goal of augmenting exposure treatment, which is already considered to be the first-line treatment for Post-traumatic Stress Disorder (PTSD). To evaluate the efficacy of virtual reality exposure therapy (VRET) in the treatment of PTSD, we performed a systematic review of published articles using the following electronic databases: Web of Science, PubMed, PsycINFO, and PILOTS. Eligibility criteria included the use of patients diagnosed with PTSD according to DSM-IV, the use of cognitive behavioral therapy (CBT) and the use of virtual reality for performing exposure. 10 articles were selected, seven of which showed that VRET produced statistically significant results in comparison to the waiting list. However, no difference was found between VRET and exposure treatment. Of these 10, four were randomized, two were controlled but not randomized and four were non-controlled. The majority of the articles used head-mounted display virtual reality (VR) equipment and VR systems specific for the population that was being treated. Dropout rates do not seem to be lower than in traditional exposure treatment. However, there are a few limitations. Because this is a new field of research, there are few studies in the literature. There is also a need to standardize the number of sessions used. The randomized studies were analyzed to assess the quality of the methodology, and important deficiencies were noted, such as the non-use of intent-to- treat-analysis and the absence of description of possible concomitant treatments and comorbidities. Preliminary data suggest that VRET is as efficacious as traditional exposure treatment and can be especially useful in the treatment of patients who are resistant to traditional exposure.", "author" : [ { "dropping-particle" : "", "family" : "Gon\u00e7alves", "given" : "Raquel", "non-dropping-particle" : "", "parse-names" : false, "suffix" : "" }, { "dropping-particle" : "", "family" : "Pedrozo", "given" : "Ana L\u00facia", "non-dropping-particle" : "", "parse-names" : false, "suffix" : "" }, { "dropping-particle" : "", "family" : "Coutinho", "given" : "Evandro Silva Freire", "non-dropping-particle" : "", "parse-names" : false, "suffix" : "" }, { "dropping-particle" : "", "family" : "Figueira", "given" : "Ivan", "non-dropping-particle" : "", "parse-names" : false, "suffix" : "" }, { "dropping-particle" : "", "family" : "Ventura", "given" : "Paula", "non-dropping-particle" : "", "parse-names" : false, "suffix" : "" } ], "container-title" : "PloS one", "id" : "ITEM-1", "issue" : "12", "issued" : { "date-parts" : [ [ "2012", "1" ] ] }, "page" : "e48469", "title" : "Efficacy of virtual reality exposure therapy in the treatment of PTSD: a systematic review.", "type" : "article-journal", "volume" : "7" }, "uris" : [ "http://www.mendeley.com/documents/?uuid=541306bc-c535-4dd4-aeca-27563baf1364" ] } ], "mendeley" : { "formattedCitation" : "(Gon\u00e7alves et al., 2012)", "plainTextFormattedCitation" : "(Gon\u00e7alves et al., 2012)", "previouslyFormattedCitation" : "(Gon\u00e7alves et al., 2012)" }, "properties" : { "noteIndex" : 0 }, "schema" : "https://github.com/citation-style-language/schema/raw/master/csl-citation.json" }</w:instrText>
      </w:r>
      <w:r w:rsidR="00F54006">
        <w:fldChar w:fldCharType="separate"/>
      </w:r>
      <w:r w:rsidR="00873E25" w:rsidRPr="00873E25">
        <w:rPr>
          <w:noProof/>
        </w:rPr>
        <w:t>(Gonçalves et al., 2012)</w:t>
      </w:r>
      <w:r w:rsidR="00F54006">
        <w:fldChar w:fldCharType="end"/>
      </w:r>
      <w:r>
        <w:t xml:space="preserve">. Our stimulus </w:t>
      </w:r>
      <w:r w:rsidR="005E64DF">
        <w:t xml:space="preserve">and experiments were </w:t>
      </w:r>
      <w:r>
        <w:t xml:space="preserve">developed with this in mind. In particular, we created a virtual town suggestive of the Middle East, and populated the town with a combination of U.S soldiers and </w:t>
      </w:r>
      <w:r w:rsidR="00BA1A3A">
        <w:t>foreign combatants</w:t>
      </w:r>
      <w:r>
        <w:t xml:space="preserve"> (</w:t>
      </w:r>
      <w:r w:rsidR="00F54006">
        <w:fldChar w:fldCharType="begin"/>
      </w:r>
      <w:r>
        <w:instrText xml:space="preserve"> REF _Ref276812932 \h </w:instrText>
      </w:r>
      <w:r w:rsidR="00F54006">
        <w:fldChar w:fldCharType="separate"/>
      </w:r>
      <w:r w:rsidR="00D21D7A">
        <w:t xml:space="preserve">Figure </w:t>
      </w:r>
      <w:r w:rsidR="00D21D7A">
        <w:rPr>
          <w:noProof/>
        </w:rPr>
        <w:t>1</w:t>
      </w:r>
      <w:r w:rsidR="00F54006">
        <w:fldChar w:fldCharType="end"/>
      </w:r>
      <w:r>
        <w:t xml:space="preserve">). </w:t>
      </w:r>
      <w:del w:id="88" w:author="Andrew" w:date="2015-04-11T23:57:00Z">
        <w:r w:rsidDel="003306CB">
          <w:delText>The general experimental question was to determine how well we could decode brain patterns that differentiated between the number of characters visible at any given time.</w:delText>
        </w:r>
      </w:del>
    </w:p>
    <w:p w:rsidR="00043509" w:rsidRDefault="00D841C9" w:rsidP="00DD1C6A">
      <w:pPr>
        <w:pStyle w:val="BodyText"/>
        <w:rPr>
          <w:ins w:id="89" w:author="Andrew" w:date="2015-04-12T02:15:00Z"/>
        </w:rPr>
      </w:pPr>
      <w:r>
        <w:t xml:space="preserve">Most neuroscience </w:t>
      </w:r>
      <w:r w:rsidR="00DD1C6A">
        <w:t>experiments analyz</w:t>
      </w:r>
      <w:r>
        <w:t>e</w:t>
      </w:r>
      <w:r w:rsidR="00DD1C6A">
        <w:t xml:space="preserve"> the</w:t>
      </w:r>
      <w:r>
        <w:t>ir</w:t>
      </w:r>
      <w:r w:rsidR="00DD1C6A">
        <w:t xml:space="preserve"> data using </w:t>
      </w:r>
      <w:r>
        <w:t xml:space="preserve">hypothesis-based </w:t>
      </w:r>
      <w:r w:rsidR="00DD1C6A">
        <w:t xml:space="preserve">statistical techniques, such as the </w:t>
      </w:r>
      <w:r>
        <w:t>g</w:t>
      </w:r>
      <w:r w:rsidR="00DD1C6A">
        <w:t xml:space="preserve">eneral </w:t>
      </w:r>
      <w:r>
        <w:t>l</w:t>
      </w:r>
      <w:r w:rsidR="00DD1C6A">
        <w:t xml:space="preserve">inear </w:t>
      </w:r>
      <w:r>
        <w:t>m</w:t>
      </w:r>
      <w:r w:rsidR="00DD1C6A">
        <w:t>odel</w:t>
      </w:r>
      <w:r>
        <w:t xml:space="preserve"> (GLM)</w:t>
      </w:r>
      <w:r w:rsidR="00DD1C6A">
        <w:t xml:space="preserve">, </w:t>
      </w:r>
      <w:proofErr w:type="gramStart"/>
      <w:r>
        <w:t>Such</w:t>
      </w:r>
      <w:proofErr w:type="gramEnd"/>
      <w:r>
        <w:t xml:space="preserve"> methods </w:t>
      </w:r>
      <w:r w:rsidR="00DD1C6A">
        <w:t>can be very effective</w:t>
      </w:r>
      <w:r>
        <w:t xml:space="preserve"> only when a distinct and testable hypothesis is available</w:t>
      </w:r>
      <w:r w:rsidR="00DD1C6A">
        <w:t xml:space="preserve">. </w:t>
      </w:r>
      <w:r>
        <w:t xml:space="preserve">However, </w:t>
      </w:r>
      <w:r w:rsidR="00DD1C6A">
        <w:t>the closer the stimuli get to realistic experiences</w:t>
      </w:r>
      <w:r>
        <w:t>, as offered using VE</w:t>
      </w:r>
      <w:r w:rsidR="00DD1C6A">
        <w:t>, the</w:t>
      </w:r>
      <w:r>
        <w:t xml:space="preserve"> more difficult it becomes to isolate a tractable hypothesis</w:t>
      </w:r>
      <w:r w:rsidR="00DD1C6A">
        <w:t xml:space="preserve">. </w:t>
      </w:r>
      <w:r>
        <w:t>Moreover</w:t>
      </w:r>
      <w:r w:rsidR="00DD1C6A">
        <w:t xml:space="preserve">, </w:t>
      </w:r>
      <w:r>
        <w:t xml:space="preserve">it is likely that the </w:t>
      </w:r>
      <w:r w:rsidR="00DD1C6A">
        <w:t xml:space="preserve">more complex </w:t>
      </w:r>
      <w:r>
        <w:t xml:space="preserve">VE </w:t>
      </w:r>
      <w:r w:rsidR="00DD1C6A">
        <w:t xml:space="preserve">stimuli </w:t>
      </w:r>
      <w:r>
        <w:t xml:space="preserve">will evoke a more broadly distributed </w:t>
      </w:r>
      <w:r w:rsidR="00805DFF">
        <w:t>cortical</w:t>
      </w:r>
      <w:r>
        <w:t xml:space="preserve"> response that includes both low-level sensory and higher-level associative regions</w:t>
      </w:r>
      <w:r w:rsidR="00DD1C6A">
        <w:t xml:space="preserve">. The treatment of each voxel independently by GLM cannot capture the structure of multi-voxel responses reflecting the coordinated activity </w:t>
      </w:r>
      <w:r w:rsidR="00805DFF">
        <w:t>these widely distributed brain regions</w:t>
      </w:r>
      <w:r w:rsidR="00DD1C6A">
        <w:t>. For all these</w:t>
      </w:r>
      <w:r w:rsidR="00965C21">
        <w:t xml:space="preserve"> reasons, we employ multi-voxel</w:t>
      </w:r>
      <w:r w:rsidR="00DD1C6A">
        <w:t xml:space="preserve"> pattern analysis (MVPA) based on machine learning, an approach introduced in</w:t>
      </w:r>
      <w:r w:rsidR="00965C21">
        <w:t xml:space="preserve"> </w:t>
      </w:r>
      <w:r w:rsidR="00F54006">
        <w:fldChar w:fldCharType="begin" w:fldLock="1"/>
      </w:r>
      <w:r w:rsidR="00F51B87">
        <w:instrText>ADDIN CSL_CITATION { "citationItems" : [ { "id" : "ITEM-1", "itemData" : { "DOI" : "10.1126/science.1063736", "ISSN" : "0036-8075", "PMID" : "11577229", "abstract" : "The functional architecture of the object vision pathway in the human brain was investigated using functional magnetic resonance imaging to measure patterns of response in ventral temporal cortex while subjects viewed faces, cats, five categories of man-made objects, and nonsense pictures. A distinct pattern of response was found for each stimulus category. The distinctiveness of the response to a given category was not due simply to the regions that responded maximally to that category, because the category being viewed also could be identified on the basis of the pattern of response when those regions were excluded from the analysis. Patterns of response that discriminated among all categories were found even within cortical regions that responded maximally to only one category. These results indicate that the representations of faces and objects in ventral temporal cortex are widely distributed and overlapping.", "author" : [ { "dropping-particle" : "V", "family" : "Haxby", "given" : "J", "non-dropping-particle" : "", "parse-names" : false, "suffix" : "" }, { "dropping-particle" : "", "family" : "Gobbini", "given" : "M I", "non-dropping-particle" : "", "parse-names" : false, "suffix" : "" }, { "dropping-particle" : "", "family" : "Furey", "given" : "M L", "non-dropping-particle" : "", "parse-names" : false, "suffix" : "" }, { "dropping-particle" : "", "family" : "Ishai", "given" : "a", "non-dropping-particle" : "", "parse-names" : false, "suffix" : "" }, { "dropping-particle" : "", "family" : "Schouten", "given" : "J L", "non-dropping-particle" : "", "parse-names" : false, "suffix" : "" }, { "dropping-particle" : "", "family" : "Pietrini", "given" : "P", "non-dropping-particle" : "", "parse-names" : false, "suffix" : "" } ], "container-title" : "Science (New York, N.Y.)", "id" : "ITEM-1", "issue" : "5539", "issued" : { "date-parts" : [ [ "2001", "9", "28" ] ] }, "page" : "2425-30", "title" : "Distributed and overlapping representations of faces and objects in ventral temporal cortex.", "type" : "article-journal", "volume" : "293" }, "uris" : [ "http://www.mendeley.com/documents/?uuid=cc7fd9f5-8528-4252-87b6-a43bacbe799e" ] } ], "mendeley" : { "formattedCitation" : "(Haxby et al., 2001)", "plainTextFormattedCitation" : "(Haxby et al., 2001)", "previouslyFormattedCitation" : "(Haxby et al., 2001)" }, "properties" : { "noteIndex" : 0 }, "schema" : "https://github.com/citation-style-language/schema/raw/master/csl-citation.json" }</w:instrText>
      </w:r>
      <w:r w:rsidR="00F54006">
        <w:fldChar w:fldCharType="separate"/>
      </w:r>
      <w:r w:rsidR="00965C21" w:rsidRPr="00965C21">
        <w:rPr>
          <w:noProof/>
        </w:rPr>
        <w:t>(Haxby et al., 2001)</w:t>
      </w:r>
      <w:r w:rsidR="00F54006">
        <w:fldChar w:fldCharType="end"/>
      </w:r>
      <w:r w:rsidR="00DD1C6A">
        <w:t>.</w:t>
      </w:r>
      <w:ins w:id="90" w:author="Andrew" w:date="2015-04-10T15:02:00Z">
        <w:r w:rsidR="00AE6A48">
          <w:t xml:space="preserve"> </w:t>
        </w:r>
      </w:ins>
    </w:p>
    <w:p w:rsidR="00DD1C6A" w:rsidDel="00043509" w:rsidRDefault="00DD1C6A" w:rsidP="00DD1C6A">
      <w:pPr>
        <w:pStyle w:val="BodyText"/>
        <w:rPr>
          <w:del w:id="91" w:author="Andrew" w:date="2015-04-12T02:24:00Z"/>
        </w:rPr>
      </w:pPr>
    </w:p>
    <w:p w:rsidR="001013B5" w:rsidRDefault="00067792" w:rsidP="00DD1C6A">
      <w:pPr>
        <w:pStyle w:val="BodyText"/>
      </w:pPr>
      <w:r>
        <w:t>W</w:t>
      </w:r>
      <w:r w:rsidR="008277F6">
        <w:t xml:space="preserve">e offer </w:t>
      </w:r>
      <w:r w:rsidR="00EB7FB2">
        <w:t xml:space="preserve">a </w:t>
      </w:r>
      <w:r w:rsidR="008277F6">
        <w:t xml:space="preserve">new </w:t>
      </w:r>
      <w:r w:rsidR="00EB7FB2">
        <w:t xml:space="preserve">combination of </w:t>
      </w:r>
      <w:r w:rsidR="008277F6">
        <w:t>methods to decode</w:t>
      </w:r>
      <w:r w:rsidR="00EB7FB2">
        <w:t xml:space="preserve"> and analyze</w:t>
      </w:r>
      <w:r w:rsidR="008277F6">
        <w:t xml:space="preserve"> VE stimulus information from fMRI data</w:t>
      </w:r>
      <w:r w:rsidR="00DD1C6A">
        <w:t xml:space="preserve">. </w:t>
      </w:r>
      <w:r w:rsidR="008277F6">
        <w:t>Most fMRI</w:t>
      </w:r>
      <w:r w:rsidR="00DD1C6A">
        <w:t xml:space="preserve"> </w:t>
      </w:r>
      <w:r w:rsidR="008277F6">
        <w:t xml:space="preserve">applications of machine learning </w:t>
      </w:r>
      <w:r w:rsidR="00DD1C6A">
        <w:t>have shown discriminat</w:t>
      </w:r>
      <w:r w:rsidR="008277F6">
        <w:t>ion</w:t>
      </w:r>
      <w:r w:rsidR="00DD1C6A">
        <w:t xml:space="preserve"> between distinct </w:t>
      </w:r>
      <w:r w:rsidR="008277F6">
        <w:t xml:space="preserve">object </w:t>
      </w:r>
      <w:r w:rsidR="00DD1C6A">
        <w:t>categories</w:t>
      </w:r>
      <w:r w:rsidR="00100498">
        <w:t xml:space="preserve"> </w:t>
      </w:r>
      <w:r w:rsidR="00F54006">
        <w:fldChar w:fldCharType="begin" w:fldLock="1"/>
      </w:r>
      <w:r w:rsidR="00100498">
        <w:instrText>ADDIN CSL_CITATION { "citationItems" : [ { "id" : "ITEM-1", "itemData" : { "DOI" : "10.1126/science.1063736", "ISSN" : "0036-8075", "PMID" : "11577229", "abstract" : "The functional architecture of the object vision pathway in the human brain was investigated using functional magnetic resonance imaging to measure patterns of response in ventral temporal cortex while subjects viewed faces, cats, five categories of man-made objects, and nonsense pictures. A distinct pattern of response was found for each stimulus category. The distinctiveness of the response to a given category was not due simply to the regions that responded maximally to that category, because the category being viewed also could be identified on the basis of the pattern of response when those regions were excluded from the analysis. Patterns of response that discriminated among all categories were found even within cortical regions that responded maximally to only one category. These results indicate that the representations of faces and objects in ventral temporal cortex are widely distributed and overlapping.", "author" : [ { "dropping-particle" : "V", "family" : "Haxby", "given" : "J", "non-dropping-particle" : "", "parse-names" : false, "suffix" : "" }, { "dropping-particle" : "", "family" : "Gobbini", "given" : "M I", "non-dropping-particle" : "", "parse-names" : false, "suffix" : "" }, { "dropping-particle" : "", "family" : "Furey", "given" : "M L", "non-dropping-particle" : "", "parse-names" : false, "suffix" : "" }, { "dropping-particle" : "", "family" : "Ishai", "given" : "a", "non-dropping-particle" : "", "parse-names" : false, "suffix" : "" }, { "dropping-particle" : "", "family" : "Schouten", "given" : "J L", "non-dropping-particle" : "", "parse-names" : false, "suffix" : "" }, { "dropping-particle" : "", "family" : "Pietrini", "given" : "P", "non-dropping-particle" : "", "parse-names" : false, "suffix" : "" } ], "container-title" : "Science (New York, N.Y.)", "id" : "ITEM-1", "issue" : "5539", "issued" : { "date-parts" : [ [ "2001", "9", "28" ] ] }, "page" : "2425-30", "title" : "Distributed and overlapping representations of faces and objects in ventral temporal cortex.", "type" : "article-journal", "volume" : "293" }, "uris" : [ "http://www.mendeley.com/documents/?uuid=cc7fd9f5-8528-4252-87b6-a43bacbe799e" ] }, { "id" : "ITEM-2", "itemData" : { "DOI" : "10.1016/j.neuroimage.2008.11.007", "ISSN" : "1095-9572", "PMID" : "19070668", "abstract" : "Interpreting brain image experiments requires analysis of complex, multivariate data. In recent years, one analysis approach that has grown in popularity is the use of machine learning algorithms to train classifiers to decode stimuli, mental states, behaviours and other variables of interest from fMRI data and thereby show the data contain information about them. In this tutorial overview we review some of the key choices faced in using this approach as well as how to derive statistically significant results, illustrating each point from a case study. Furthermore, we show how, in addition to answering the question of 'is there information about a variable of interest' (pattern discrimination), classifiers can be used to tackle other classes of question, namely 'where is the information' (pattern localization) and 'how is that information encoded' (pattern characterization).", "author" : [ { "dropping-particle" : "", "family" : "Pereira", "given" : "Francisco", "non-dropping-particle" : "", "parse-names" : false, "suffix" : "" }, { "dropping-particle" : "", "family" : "Mitchell", "given" : "Tom", "non-dropping-particle" : "", "parse-names" : false, "suffix" : "" }, { "dropping-particle" : "", "family" : "Botvinick", "given" : "Matthew", "non-dropping-particle" : "", "parse-names" : false, "suffix" : "" } ], "container-title" : "NeuroImage", "id" : "ITEM-2", "issue" : "1 Suppl", "issued" : { "date-parts" : [ [ "2009", "3" ] ] }, "page" : "S199-209", "title" : "Machine learning classifiers and fMRI: a tutorial overview.", "type" : "article-journal", "volume" : "45" }, "uris" : [ "http://www.mendeley.com/documents/?uuid=fa30a597-a183-4a6e-b48a-a8476623be8e" ] } ], "mendeley" : { "formattedCitation" : "(Haxby et al., 2001; Pereira, Mitchell, &amp; Botvinick, 2009)", "plainTextFormattedCitation" : "(Haxby et al., 2001; Pereira, Mitchell, &amp; Botvinick, 2009)", "previouslyFormattedCitation" : "(Haxby et al., 2001; Pereira, Mitchell, &amp; Botvinick, 2009)" }, "properties" : { "noteIndex" : 0 }, "schema" : "https://github.com/citation-style-language/schema/raw/master/csl-citation.json" }</w:instrText>
      </w:r>
      <w:r w:rsidR="00F54006">
        <w:fldChar w:fldCharType="separate"/>
      </w:r>
      <w:r w:rsidR="00100498" w:rsidRPr="00100498">
        <w:rPr>
          <w:noProof/>
        </w:rPr>
        <w:t>(Haxby et al., 2001; Pereira, Mitchell, &amp; Botvinick, 2009)</w:t>
      </w:r>
      <w:r w:rsidR="00F54006">
        <w:fldChar w:fldCharType="end"/>
      </w:r>
      <w:r w:rsidR="00DD1C6A">
        <w:t xml:space="preserve">. </w:t>
      </w:r>
      <w:r w:rsidR="00100498">
        <w:t xml:space="preserve">More recently the relationship between multiple objects has been explored </w:t>
      </w:r>
      <w:r w:rsidR="00F54006">
        <w:fldChar w:fldCharType="begin" w:fldLock="1"/>
      </w:r>
      <w:r w:rsidR="001D708B">
        <w:instrText>ADDIN CSL_CITATION { "citationItems" : [ { "id" : "ITEM-1", "itemData" : { "DOI" : "10.1016/j.neuroimage.2012.12.023", "ISSN" : "1095-9572", "PMID" : "23266747", "abstract" : "Natural scenes typically contain multiple visual objects, often in interaction, such as when a bottle is used to fill a glass. Previous studies disagree about the representation of multiple objects and the role of object position herein, nor did they pinpoint the effect of potential interactions between the objects. In an fMRI study, we presented four single objects in two different positions and object pairs consisting of all possible combinations of the single objects. Objects pairs could form either a meaningful action configuration in which they interact with each other or a non-meaningful configuration. We found that for single objects and object pairs both identity and position were represented in multi-voxel activity patterns in LOC. The response patterns of object pairs were best predicted by a weighted average of the response patterns of the constituent objects, with the strongest single-object response (the max response) weighted more than the min response. The difference in weight between the max and the min object was larger for familiar action pairs than for other pairs when participants attended to the configuration. A weighted average thus relates the response patterns of object pairs to the response patterns of single objects, even when the objects interact.", "author" : [ { "dropping-particle" : "", "family" : "Baeck", "given" : "Annelies", "non-dropping-particle" : "", "parse-names" : false, "suffix" : "" }, { "dropping-particle" : "", "family" : "Wagemans", "given" : "Johan", "non-dropping-particle" : "", "parse-names" : false, "suffix" : "" }, { "dropping-particle" : "", "family" : "Beeck", "given" : "Hans P", "non-dropping-particle" : "Op de", "parse-names" : false, "suffix" : "" } ], "container-title" : "NeuroImage", "id" : "ITEM-1", "issued" : { "date-parts" : [ [ "2013", "4", "15" ] ] }, "page" : "37-47", "publisher" : "Elsevier Inc.", "title" : "The distributed representation of random and meaningful object pairs in human occipitotemporal cortex: the weighted average as a general rule.", "type" : "article-journal", "volume" : "70" }, "uris" : [ "http://www.mendeley.com/documents/?uuid=e32a2a1e-172c-4f56-a7d9-043631292077" ] } ], "mendeley" : { "formattedCitation" : "(Baeck, Wagemans, &amp; Op de Beeck, 2013)", "plainTextFormattedCitation" : "(Baeck, Wagemans, &amp; Op de Beeck, 2013)", "previouslyFormattedCitation" : "(Baeck, Wagemans, &amp; Op de Beeck, 2013)" }, "properties" : { "noteIndex" : 0 }, "schema" : "https://github.com/citation-style-language/schema/raw/master/csl-citation.json" }</w:instrText>
      </w:r>
      <w:r w:rsidR="00F54006">
        <w:fldChar w:fldCharType="separate"/>
      </w:r>
      <w:r w:rsidR="00100498" w:rsidRPr="00100498">
        <w:rPr>
          <w:noProof/>
        </w:rPr>
        <w:t>(Baeck, Wagemans, &amp; Op de Beeck, 2013)</w:t>
      </w:r>
      <w:r w:rsidR="00F54006">
        <w:fldChar w:fldCharType="end"/>
      </w:r>
      <w:r w:rsidR="00100498">
        <w:t xml:space="preserve">. </w:t>
      </w:r>
      <w:r w:rsidRPr="00E3021F">
        <w:t xml:space="preserve">Here we demonstrate that </w:t>
      </w:r>
      <w:ins w:id="92" w:author="Andrew" w:date="2015-04-12T02:11:00Z">
        <w:r w:rsidR="00F54006" w:rsidRPr="00F54006">
          <w:rPr>
            <w:rPrChange w:id="93" w:author="Andrew" w:date="2015-04-12T02:13:00Z">
              <w:rPr>
                <w:color w:val="FF0000"/>
              </w:rPr>
            </w:rPrChange>
          </w:rPr>
          <w:t xml:space="preserve">the cognitive state associated with </w:t>
        </w:r>
      </w:ins>
      <w:r w:rsidR="00100498" w:rsidRPr="00E3021F">
        <w:t>object</w:t>
      </w:r>
      <w:r w:rsidRPr="00E3021F">
        <w:t xml:space="preserve"> number </w:t>
      </w:r>
      <w:r w:rsidR="00100498" w:rsidRPr="00E3021F">
        <w:t xml:space="preserve">rather than object classification </w:t>
      </w:r>
      <w:r w:rsidRPr="00E3021F">
        <w:t>can be decoded from fMRI data. Specifically</w:t>
      </w:r>
      <w:r w:rsidR="00DD1C6A" w:rsidRPr="00E3021F">
        <w:t xml:space="preserve">, </w:t>
      </w:r>
      <w:del w:id="94" w:author="Andrew" w:date="2015-04-12T02:12:00Z">
        <w:r w:rsidR="00DD1C6A" w:rsidRPr="00E3021F" w:rsidDel="00E3021F">
          <w:delText xml:space="preserve">we </w:delText>
        </w:r>
        <w:r w:rsidRPr="00E3021F" w:rsidDel="00E3021F">
          <w:delText xml:space="preserve">show </w:delText>
        </w:r>
        <w:r w:rsidR="00DD1C6A" w:rsidRPr="00E3021F" w:rsidDel="00E3021F">
          <w:delText xml:space="preserve">that </w:delText>
        </w:r>
      </w:del>
      <w:r w:rsidR="00DD1C6A" w:rsidRPr="00E3021F">
        <w:t xml:space="preserve">the </w:t>
      </w:r>
      <w:ins w:id="95" w:author="Andrew" w:date="2015-04-12T02:12:00Z">
        <w:r w:rsidR="00F54006" w:rsidRPr="00F54006">
          <w:rPr>
            <w:rPrChange w:id="96" w:author="Andrew" w:date="2015-04-12T02:13:00Z">
              <w:rPr>
                <w:color w:val="FF0000"/>
              </w:rPr>
            </w:rPrChange>
          </w:rPr>
          <w:t xml:space="preserve">cognitive state associated with viewing a </w:t>
        </w:r>
      </w:ins>
      <w:r w:rsidR="00DD1C6A" w:rsidRPr="00E3021F">
        <w:t xml:space="preserve">number of animated </w:t>
      </w:r>
      <w:r w:rsidRPr="00E3021F">
        <w:t xml:space="preserve">characters, </w:t>
      </w:r>
      <w:r w:rsidR="00DD1C6A" w:rsidRPr="00E3021F">
        <w:t>varying from 1</w:t>
      </w:r>
      <w:r w:rsidRPr="00E3021F">
        <w:t>—</w:t>
      </w:r>
      <w:r w:rsidR="00DD1C6A" w:rsidRPr="00E3021F">
        <w:t>6 can be decoded</w:t>
      </w:r>
      <w:r w:rsidR="00DD1C6A">
        <w:t xml:space="preserve"> in a dynamically changing virtual environment with accuracy from </w:t>
      </w:r>
      <w:r>
        <w:t>58—</w:t>
      </w:r>
      <w:r w:rsidR="007C7806">
        <w:t>93</w:t>
      </w:r>
      <w:r>
        <w:t>%</w:t>
      </w:r>
      <w:r w:rsidR="00DD1C6A">
        <w:t xml:space="preserve"> </w:t>
      </w:r>
      <w:r>
        <w:t>(</w:t>
      </w:r>
      <w:r w:rsidR="00DD1C6A">
        <w:t xml:space="preserve">chance is </w:t>
      </w:r>
      <w:r>
        <w:t>16.7%)</w:t>
      </w:r>
      <w:r w:rsidR="00DD1C6A">
        <w:t xml:space="preserve">. </w:t>
      </w:r>
      <w:r w:rsidR="00823BBC">
        <w:t xml:space="preserve">Such </w:t>
      </w:r>
      <w:r>
        <w:t xml:space="preserve">high </w:t>
      </w:r>
      <w:r w:rsidR="00823BBC">
        <w:t xml:space="preserve">classification accuracy has </w:t>
      </w:r>
      <w:r>
        <w:t xml:space="preserve">important </w:t>
      </w:r>
      <w:r w:rsidR="00823BBC">
        <w:t>potential for real-time fMRI based therapies that adjust the stimulus in response to brain activity.</w:t>
      </w:r>
    </w:p>
    <w:p w:rsidR="005E0BA8" w:rsidRDefault="002C770C" w:rsidP="00DD1C6A">
      <w:pPr>
        <w:pStyle w:val="BodyText"/>
      </w:pPr>
      <w:r>
        <w:t xml:space="preserve">To achieve this performance, we experimented with </w:t>
      </w:r>
      <w:r w:rsidR="00C9499F">
        <w:t>four</w:t>
      </w:r>
      <w:r>
        <w:t xml:space="preserve"> machine learning algorithms</w:t>
      </w:r>
      <w:r w:rsidR="00C9499F">
        <w:t>. We were particularly interested in</w:t>
      </w:r>
      <w:r>
        <w:t xml:space="preserve"> </w:t>
      </w:r>
      <w:r w:rsidR="00B82D88">
        <w:t>artificial</w:t>
      </w:r>
      <w:r w:rsidR="00DD1C6A">
        <w:t xml:space="preserve"> </w:t>
      </w:r>
      <w:r>
        <w:t>n</w:t>
      </w:r>
      <w:r w:rsidR="00DD1C6A">
        <w:t xml:space="preserve">eural </w:t>
      </w:r>
      <w:r>
        <w:t>n</w:t>
      </w:r>
      <w:r w:rsidR="00DD1C6A">
        <w:t>etworks (NN)</w:t>
      </w:r>
      <w:r w:rsidR="0013758A" w:rsidRPr="0013758A">
        <w:t xml:space="preserve"> </w:t>
      </w:r>
      <w:r w:rsidR="0013758A">
        <w:t>and support vector machines (SVM)</w:t>
      </w:r>
      <w:r>
        <w:t xml:space="preserve">. </w:t>
      </w:r>
      <w:r w:rsidR="00C9499F">
        <w:t xml:space="preserve">For completeness, we also tested a Gaussian naive Bayes classifier (GNB) </w:t>
      </w:r>
      <w:r w:rsidR="00F54006">
        <w:fldChar w:fldCharType="begin" w:fldLock="1"/>
      </w:r>
      <w:r w:rsidR="00C9499F">
        <w:instrText>ADDIN CSL_CITATION { "citationItems" : [ { "id" : "ITEM-1", "itemData" : { "author" : [ { "dropping-particle" : "", "family" : "Duda", "given" : "Richard", "non-dropping-particle" : "", "parse-names" : false, "suffix" : "" }, { "dropping-particle" : "", "family" : "Hart", "given" : "Peter", "non-dropping-particle" : "", "parse-names" : false, "suffix" : "" } ], "edition" : "Vol. 3", "id" : "ITEM-1", "issued" : { "date-parts" : [ [ "1973" ] ] }, "publisher" : "Wiley", "publisher-place" : "New York", "title" : "Pattern classification and scene analysis", "type" : "book" }, "uris" : [ "http://www.mendeley.com/documents/?uuid=a71b005a-7c40-478f-83b5-56dc03df4f8f" ] } ], "mendeley" : { "formattedCitation" : "(Duda &amp; Hart, 1973)", "plainTextFormattedCitation" : "(Duda &amp; Hart, 1973)", "previouslyFormattedCitation" : "(Duda &amp; Hart, 1973)" }, "properties" : { "noteIndex" : 0 }, "schema" : "https://github.com/citation-style-language/schema/raw/master/csl-citation.json" }</w:instrText>
      </w:r>
      <w:r w:rsidR="00F54006">
        <w:fldChar w:fldCharType="separate"/>
      </w:r>
      <w:r w:rsidR="00C9499F" w:rsidRPr="005900DA">
        <w:rPr>
          <w:noProof/>
        </w:rPr>
        <w:t>(Duda &amp; Hart, 1973)</w:t>
      </w:r>
      <w:r w:rsidR="00F54006">
        <w:fldChar w:fldCharType="end"/>
      </w:r>
      <w:r w:rsidR="00C9499F">
        <w:t xml:space="preserve">, and k-nearest neighbor classifier (KNN). </w:t>
      </w:r>
      <w:r w:rsidR="00CE761F">
        <w:t xml:space="preserve">The SVM is the most commonly used </w:t>
      </w:r>
      <w:r w:rsidR="00B54433">
        <w:t>machine-learning</w:t>
      </w:r>
      <w:r w:rsidR="00CE761F">
        <w:t xml:space="preserve"> algorithm in MVPA analyses</w:t>
      </w:r>
      <w:r w:rsidR="00A259CA">
        <w:t xml:space="preserve"> </w:t>
      </w:r>
      <w:r w:rsidR="00F54006">
        <w:fldChar w:fldCharType="begin" w:fldLock="1"/>
      </w:r>
      <w:r w:rsidR="00100498">
        <w:instrText>ADDIN CSL_CITATION { "citationItems" : [ { "id" : "ITEM-1", "itemData" : { "DOI" : "10.1016/j.neuroimage.2008.11.007", "ISSN" : "1095-9572", "PMID" : "19070668", "abstract" : "Interpreting brain image experiments requires analysis of complex, multivariate data. In recent years, one analysis approach that has grown in popularity is the use of machine learning algorithms to train classifiers to decode stimuli, mental states, behaviours and other variables of interest from fMRI data and thereby show the data contain information about them. In this tutorial overview we review some of the key choices faced in using this approach as well as how to derive statistically significant results, illustrating each point from a case study. Furthermore, we show how, in addition to answering the question of 'is there information about a variable of interest' (pattern discrimination), classifiers can be used to tackle other classes of question, namely 'where is the information' (pattern localization) and 'how is that information encoded' (pattern characterization).", "author" : [ { "dropping-particle" : "", "family" : "Pereira", "given" : "Francisco", "non-dropping-particle" : "", "parse-names" : false, "suffix" : "" }, { "dropping-particle" : "", "family" : "Mitchell", "given" : "Tom", "non-dropping-particle" : "", "parse-names" : false, "suffix" : "" }, { "dropping-particle" : "", "family" : "Botvinick", "given" : "Matthew", "non-dropping-particle" : "", "parse-names" : false, "suffix" : "" } ], "container-title" : "NeuroImage", "id" : "ITEM-1", "issue" : "1 Suppl", "issued" : { "date-parts" : [ [ "2009", "3" ] ] }, "page" : "S199-209", "title" : "Machine learning classifiers and fMRI: a tutorial overview.", "type" : "article-journal", "volume" : "45" }, "uris" : [ "http://www.mendeley.com/documents/?uuid=fa30a597-a183-4a6e-b48a-a8476623be8e" ] } ], "mendeley" : { "formattedCitation" : "(Pereira et al., 2009)", "plainTextFormattedCitation" : "(Pereira et al., 2009)", "previouslyFormattedCitation" : "(Pereira et al., 2009)" }, "properties" : { "noteIndex" : 0 }, "schema" : "https://github.com/citation-style-language/schema/raw/master/csl-citation.json" }</w:instrText>
      </w:r>
      <w:r w:rsidR="00F54006">
        <w:fldChar w:fldCharType="separate"/>
      </w:r>
      <w:r w:rsidR="00100498" w:rsidRPr="00100498">
        <w:rPr>
          <w:noProof/>
        </w:rPr>
        <w:t>(Pereira et al., 2009)</w:t>
      </w:r>
      <w:r w:rsidR="00F54006">
        <w:fldChar w:fldCharType="end"/>
      </w:r>
      <w:r w:rsidR="00CE761F">
        <w:t xml:space="preserve">. However, we found that </w:t>
      </w:r>
      <w:r w:rsidR="00571306">
        <w:t>NNs</w:t>
      </w:r>
      <w:r w:rsidR="00B54433">
        <w:t xml:space="preserve"> also produced very favorable results</w:t>
      </w:r>
      <w:r w:rsidR="00CE761F">
        <w:t xml:space="preserve">. </w:t>
      </w:r>
      <w:r w:rsidR="00B54433">
        <w:t xml:space="preserve">Recent advances in </w:t>
      </w:r>
      <w:r w:rsidR="00571306">
        <w:t>NNs</w:t>
      </w:r>
      <w:r w:rsidR="00B54433">
        <w:t>, such as deep learning</w:t>
      </w:r>
      <w:r w:rsidR="00A259CA">
        <w:t xml:space="preserve"> </w:t>
      </w:r>
      <w:r w:rsidR="00F54006">
        <w:fldChar w:fldCharType="begin" w:fldLock="1"/>
      </w:r>
      <w:r w:rsidR="00963614">
        <w:instrText>ADDIN CSL_CITATION { "citationItems" : [ { "id" : "ITEM-1", "itemData" : { "DOI" : "10.1162/neco.2006.18.7.1527", "ISSN" : "0899-7667", "PMID" : "16764513", "abstract" : "We show how to use \"complementary priors\" to eliminate the explaining-away effects that make inference difficult in densely connected belief nets that have many hidden layers. Using complementary priors, we derive a fast, greedy algorithm that can learn deep, directed belief networks one layer at a time, provided the top two layers form an undirected associative memory. The fast, greedy algorithm is used to initialize a slower learning procedure that fine-tunes the weights using a contrastive version of the wake-sleep algorithm. After fine-tuning, a network with three hidden layers forms a very good generative model of the joint distribution of handwritten digit images and their labels. This generative model gives better digit classification than the best discriminative learning algorithms. The low-dimensional manifolds on which the digits lie are modeled by long ravines in the free-energy landscape of the top-level associative memory, and it is easy to explore these ravines by using the directed connections to display what the associative memory has in mind.", "author" : [ { "dropping-particle" : "", "family" : "Hinton", "given" : "Geoffrey E", "non-dropping-particle" : "", "parse-names" : false, "suffix" : "" }, { "dropping-particle" : "", "family" : "Osindero", "given" : "Simon", "non-dropping-particle" : "", "parse-names" : false, "suffix" : "" }, { "dropping-particle" : "", "family" : "Teh", "given" : "Yee-Whye", "non-dropping-particle" : "", "parse-names" : false, "suffix" : "" } ], "container-title" : "Neural computation", "id" : "ITEM-1", "issue" : "7", "issued" : { "date-parts" : [ [ "2006", "7" ] ] }, "page" : "1527-54", "title" : "A fast learning algorithm for deep belief nets.", "type" : "article-journal", "volume" : "18" }, "uris" : [ "http://www.mendeley.com/documents/?uuid=2123a8eb-3029-4f78-ae55-55a98cdcc956" ] } ], "mendeley" : { "formattedCitation" : "(Hinton, Osindero, &amp; Teh, 2006a)", "plainTextFormattedCitation" : "(Hinton, Osindero, &amp; Teh, 2006a)", "previouslyFormattedCitation" : "(Hinton, Osindero, &amp; Teh, 2006a)" }, "properties" : { "noteIndex" : 0 }, "schema" : "https://github.com/citation-style-language/schema/raw/master/csl-citation.json" }</w:instrText>
      </w:r>
      <w:r w:rsidR="00F54006">
        <w:fldChar w:fldCharType="separate"/>
      </w:r>
      <w:r w:rsidR="00963614" w:rsidRPr="00963614">
        <w:rPr>
          <w:noProof/>
        </w:rPr>
        <w:t xml:space="preserve">(Hinton, </w:t>
      </w:r>
      <w:r w:rsidR="00963614" w:rsidRPr="00963614">
        <w:rPr>
          <w:noProof/>
        </w:rPr>
        <w:lastRenderedPageBreak/>
        <w:t>Osindero, &amp; Teh, 2006a)</w:t>
      </w:r>
      <w:r w:rsidR="00F54006">
        <w:fldChar w:fldCharType="end"/>
      </w:r>
      <w:r w:rsidR="00B54433">
        <w:t xml:space="preserve"> and convolutional networks, have been outperforming traditional SVMs in a variety of domains</w:t>
      </w:r>
      <w:r w:rsidR="00A259CA">
        <w:t xml:space="preserve"> </w:t>
      </w:r>
      <w:r w:rsidR="00F54006">
        <w:fldChar w:fldCharType="begin" w:fldLock="1"/>
      </w:r>
      <w:r w:rsidR="00F51B87">
        <w:instrText>ADDIN CSL_CITATION { "citationItems" : [ { "id" : "ITEM-1", "itemData" : { "DOI" : "10.1016/j.neunet.2012.02.023", "ISSN" : "1879-2782", "PMID" : "22386783", "abstract" : "We describe the approach that won the final phase of the German traffic sign recognition benchmark. Our method is the only one that achieved a better-than-human recognition rate of 99.46%. We use a fast, fully parameterizable GPU implementation of a Deep Neural Network (DNN) that does not require careful design of pre-wired feature extractors, which are rather learned in a supervised way. Combining various DNNs trained on differently preprocessed data into a Multi-Column DNN (MCDNN) further boosts recognition performance, making the system insensitive also to variations in contrast and illumination.", "author" : [ { "dropping-particle" : "", "family" : "Cire\u015fan", "given" : "Dan", "non-dropping-particle" : "", "parse-names" : false, "suffix" : "" }, { "dropping-particle" : "", "family" : "Meier", "given" : "Ueli", "non-dropping-particle" : "", "parse-names" : false, "suffix" : "" }, { "dropping-particle" : "", "family" : "Masci", "given" : "Jonathan", "non-dropping-particle" : "", "parse-names" : false, "suffix" : "" }, { "dropping-particle" : "", "family" : "Schmidhuber", "given" : "J\u00fcrgen", "non-dropping-particle" : "", "parse-names" : false, "suffix" : "" } ], "container-title" : "Neural networks : the official journal of the International Neural Network Society", "id" : "ITEM-1", "issued" : { "date-parts" : [ [ "2012", "8" ] ] }, "page" : "333-8", "title" : "Multi-column deep neural network for traffic sign classification.", "type" : "article-journal", "volume" : "32" }, "uris" : [ "http://www.mendeley.com/documents/?uuid=529a7afb-1a07-48f9-9b10-6ca8da300d24" ] } ], "mendeley" : { "formattedCitation" : "(Cire\u015fan, Meier, Masci, &amp; Schmidhuber, 2012)", "plainTextFormattedCitation" : "(Cire\u015fan, Meier, Masci, &amp; Schmidhuber, 2012)", "previouslyFormattedCitation" : "(Cire\u015fan, Meier, Masci, &amp; Schmidhuber, 2012)" }, "properties" : { "noteIndex" : 0 }, "schema" : "https://github.com/citation-style-language/schema/raw/master/csl-citation.json" }</w:instrText>
      </w:r>
      <w:r w:rsidR="00F54006">
        <w:fldChar w:fldCharType="separate"/>
      </w:r>
      <w:r w:rsidR="00A259CA" w:rsidRPr="00A259CA">
        <w:rPr>
          <w:noProof/>
        </w:rPr>
        <w:t>(Cireşan, Meier, Masci, &amp; Schmidhuber, 2012)</w:t>
      </w:r>
      <w:r w:rsidR="00F54006">
        <w:fldChar w:fldCharType="end"/>
      </w:r>
      <w:r w:rsidR="00B54433">
        <w:t xml:space="preserve">. Before jumping to these advanced techniques, we wanted to explore the application of relatively simple feed-forward </w:t>
      </w:r>
      <w:r w:rsidR="00571306">
        <w:t>NNs on fMRI data</w:t>
      </w:r>
      <w:r w:rsidR="00E356C0">
        <w:t>, and we propose several methods for improving their classification performance.</w:t>
      </w:r>
    </w:p>
    <w:p w:rsidR="00823BBC" w:rsidRDefault="005E0BA8" w:rsidP="00DD1C6A">
      <w:pPr>
        <w:pStyle w:val="BodyText"/>
      </w:pPr>
      <w:r>
        <w:t xml:space="preserve">MVPA classification performance can tell us to what degree the time-series data can be used to decode a target category, but we also want to know which voxels are encoding the desired stimulus information. The searchlight technique </w:t>
      </w:r>
      <w:r w:rsidR="00F54006">
        <w:fldChar w:fldCharType="begin" w:fldLock="1"/>
      </w:r>
      <w:r>
        <w:instrText>ADDIN CSL_CITATION { "citationItems" : [ { "id" : "ITEM-1", "itemData" : { "DOI" : "10.1073/pnas.0600244103", "ISSN" : "0027-8424", "PMID" : "16537458", "abstract" : "The development of high-resolution neuroimaging and multielectrode electrophysiological recording provides neuroscientists with huge amounts of multivariate data. The complexity of the data creates a need for statistical summary, but the local averaging standardly applied to this end may obscure the effects of greatest neuroscientific interest. In neuroimaging, for example, brain mapping analysis has focused on the discovery of activation, i.e., of extended brain regions whose average activity changes across experimental conditions. Here we propose to ask a more general question of the data: Where in the brain does the activity pattern contain information about the experimental condition? To address this question, we propose scanning the imaged volume with a \"searchlight,\" whose contents are analyzed multivariately at each location in the brain.", "author" : [ { "dropping-particle" : "", "family" : "Kriegeskorte", "given" : "Nikolaus", "non-dropping-particle" : "", "parse-names" : false, "suffix" : "" }, { "dropping-particle" : "", "family" : "Goebel", "given" : "Rainer", "non-dropping-particle" : "", "parse-names" : false, "suffix" : "" }, { "dropping-particle" : "", "family" : "Bandettini", "given" : "Peter", "non-dropping-particle" : "", "parse-names" : false, "suffix" : "" } ], "container-title" : "Proceedings of the National Academy of Sciences of the United States of America", "id" : "ITEM-1", "issue" : "10", "issued" : { "date-parts" : [ [ "2006", "3", "7" ] ] }, "page" : "3863-8", "title" : "Information-based functional brain mapping.", "type" : "article-journal", "volume" : "103" }, "uris" : [ "http://www.mendeley.com/documents/?uuid=3421696f-ef15-4dd7-b673-f06654affe73" ] } ], "mendeley" : { "formattedCitation" : "(Kriegeskorte, Goebel, &amp; Bandettini, 2006)", "plainTextFormattedCitation" : "(Kriegeskorte, Goebel, &amp; Bandettini, 2006)", "previouslyFormattedCitation" : "(Kriegeskorte, Goebel, &amp; Bandettini, 2006)" }, "properties" : { "noteIndex" : 0 }, "schema" : "https://github.com/citation-style-language/schema/raw/master/csl-citation.json" }</w:instrText>
      </w:r>
      <w:r w:rsidR="00F54006">
        <w:fldChar w:fldCharType="separate"/>
      </w:r>
      <w:r w:rsidRPr="00FE2F0F">
        <w:rPr>
          <w:noProof/>
        </w:rPr>
        <w:t>(Kriegeskorte, Goebel, &amp; Bandettini, 2006)</w:t>
      </w:r>
      <w:r w:rsidR="00F54006">
        <w:fldChar w:fldCharType="end"/>
      </w:r>
      <w:r>
        <w:t xml:space="preserve"> can be used in conjunction with any machine-learning algorithm to create a map, but it does not fully utilize the spatially</w:t>
      </w:r>
      <w:r w:rsidR="005E64DF">
        <w:t xml:space="preserve"> distributed</w:t>
      </w:r>
      <w:r>
        <w:t xml:space="preserve"> multivariate nature of the classifier. For SVMs, the absolute discriminative map </w:t>
      </w:r>
      <w:r w:rsidR="00F54006">
        <w:fldChar w:fldCharType="begin" w:fldLock="1"/>
      </w:r>
      <w:r>
        <w:instrText>ADDIN CSL_CITATION { "citationItems" : [ { "id" : "ITEM-1", "itemData" : { "DOI" : "10.1016/j.mri.2008.01.052", "ISSN" : "0730-725X", "PMID" : "18508219", "abstract" : "Machine learning and pattern recognition techniques are being increasingly employed in functional magnetic resonance imaging (fMRI) data analysis. By taking into account the full spatial pattern of brain activity measured simultaneously at many locations, these methods allow detecting subtle, non-strictly localized effects that may remain invisible to the conventional analysis with univariate statistical methods. In typical fMRI applications, pattern recognition algorithms \"learn\" a functional relationship between brain response patterns and a perceptual, cognitive or behavioral state of a subject expressed in terms of a label, which may assume discrete (classification) or continuous (regression) values. This learned functional relationship is then used to predict the unseen labels from a new data set (\"brain reading\"). In this article, we describe the mathematical foundations of machine learning applications in fMRI. We focus on two methods, support vector machines and relevance vector machines, which are respectively suited for the classification and regression of fMRI patterns. Furthermore, by means of several examples and applications, we illustrate and discuss the methodological challenges of using machine learning algorithms in the context of fMRI data analysis.", "author" : [ { "dropping-particle" : "", "family" : "Formisano", "given" : "Elia", "non-dropping-particle" : "", "parse-names" : false, "suffix" : "" }, { "dropping-particle" : "", "family" : "Martino", "given" : "Federico", "non-dropping-particle" : "De", "parse-names" : false, "suffix" : "" }, { "dropping-particle" : "", "family" : "Valente", "given" : "Giancarlo", "non-dropping-particle" : "", "parse-names" : false, "suffix" : "" } ], "container-title" : "Magnetic resonance imaging", "id" : "ITEM-1", "issue" : "7", "issued" : { "date-parts" : [ [ "2008", "10" ] ] }, "page" : "921-34", "title" : "Multivariate analysis of fMRI time series: classification and regression of brain responses using machine learning.", "type" : "article-journal", "volume" : "26" }, "uris" : [ "http://www.mendeley.com/documents/?uuid=5234b798-929d-4467-a7ca-7618b96905d8" ] } ], "mendeley" : { "formattedCitation" : "(Formisano, De Martino, &amp; Valente, 2008)", "plainTextFormattedCitation" : "(Formisano, De Martino, &amp; Valente, 2008)", "previouslyFormattedCitation" : "(Formisano, De Martino, &amp; Valente, 2008)" }, "properties" : { "noteIndex" : 0 }, "schema" : "https://github.com/citation-style-language/schema/raw/master/csl-citation.json" }</w:instrText>
      </w:r>
      <w:r w:rsidR="00F54006">
        <w:fldChar w:fldCharType="separate"/>
      </w:r>
      <w:r w:rsidRPr="00FE2F0F">
        <w:rPr>
          <w:noProof/>
        </w:rPr>
        <w:t>(Formisano, De Martino, &amp; Valente, 2008)</w:t>
      </w:r>
      <w:r w:rsidR="00F54006">
        <w:fldChar w:fldCharType="end"/>
      </w:r>
      <w:r>
        <w:t xml:space="preserve"> has been used.</w:t>
      </w:r>
      <w:r w:rsidR="00702617">
        <w:t xml:space="preserve"> However, the discriminative map is </w:t>
      </w:r>
      <w:r w:rsidR="007E6E46">
        <w:t>limited to SVM</w:t>
      </w:r>
      <w:r w:rsidR="005E64DF">
        <w:t xml:space="preserve"> algorithm</w:t>
      </w:r>
      <w:r w:rsidR="007E6E46">
        <w:t xml:space="preserve">s. </w:t>
      </w:r>
      <w:r>
        <w:t xml:space="preserve">We propose a new mapping method similar to the absolute discriminative map based on a technique called sensitivity analysis </w:t>
      </w:r>
      <w:r w:rsidR="00F54006">
        <w:fldChar w:fldCharType="begin" w:fldLock="1"/>
      </w:r>
      <w:r>
        <w:instrText>ADDIN CSL_CITATION { "citationItems" : [ { "id" : "ITEM-1", "itemData" : { "DOI" : "10.1109/ISCAS.1994.409622", "ISBN" : "0-7803-1915-X", "author" : [ { "dropping-particle" : "", "family" : "Zurada", "given" : "J.M.", "non-dropping-particle" : "", "parse-names" : false, "suffix" : "" }, { "dropping-particle" : "", "family" : "Malinowski", "given" : "Aleksander", "non-dropping-particle" : "", "parse-names" : false, "suffix" : "" }, { "dropping-particle" : "", "family" : "Cloete", "given" : "Ian", "non-dropping-particle" : "", "parse-names" : false, "suffix" : "" } ], "container-title" : "Proceedings of IEEE International Symposium on Circuits and Systems - ISCAS '94", "id" : "ITEM-1", "issued" : { "date-parts" : [ [ "1994" ] ] }, "page" : "447-450", "publisher" : "IEEE", "title" : "Sensitivity analysis for minimization of input data dimension for feedforward neural network", "type" : "paper-conference", "volume" : "6" }, "uris" : [ "http://www.mendeley.com/documents/?uuid=3edea84e-3e4f-4a33-80a8-515e1931d860" ] } ], "mendeley" : { "formattedCitation" : "(Zurada, Malinowski, &amp; Cloete, 1994)", "plainTextFormattedCitation" : "(Zurada, Malinowski, &amp; Cloete, 1994)", "previouslyFormattedCitation" : "(Zurada, Malinowski, &amp; Cloete, 1994)" }, "properties" : { "noteIndex" : 0 }, "schema" : "https://github.com/citation-style-language/schema/raw/master/csl-citation.json" }</w:instrText>
      </w:r>
      <w:r w:rsidR="00F54006">
        <w:fldChar w:fldCharType="separate"/>
      </w:r>
      <w:r w:rsidRPr="009B571B">
        <w:rPr>
          <w:noProof/>
        </w:rPr>
        <w:t>(Zurada, Malinowski, &amp; Cloete, 1994)</w:t>
      </w:r>
      <w:r w:rsidR="00F54006">
        <w:fldChar w:fldCharType="end"/>
      </w:r>
      <w:r>
        <w:t>.</w:t>
      </w:r>
      <w:r w:rsidR="007E6E46">
        <w:t xml:space="preserve"> For an SVM, the method reduces to approximately the absolute discriminative map. However, the method is more general and has been adapted to the NN.</w:t>
      </w:r>
      <w:r>
        <w:t xml:space="preserve"> The sensitivity analysis is used in several ways. First, we examine the use of the sensitivity results to train</w:t>
      </w:r>
      <w:r w:rsidR="00571306">
        <w:t xml:space="preserve"> NNs on high-dimensional fMRI data with relatively few training examples. </w:t>
      </w:r>
      <w:r>
        <w:t>Second</w:t>
      </w:r>
      <w:r w:rsidR="00571306">
        <w:t>, we present a method for producing informative maps from trained networks</w:t>
      </w:r>
      <w:r w:rsidR="00972CF6">
        <w:t xml:space="preserve"> based on sensitivity analysis</w:t>
      </w:r>
      <w:r>
        <w:t>. Finally, we develop</w:t>
      </w:r>
      <w:r w:rsidR="00B37DC4">
        <w:t xml:space="preserve"> a technique based on recursive feature elimination </w:t>
      </w:r>
      <w:r w:rsidR="00F54006">
        <w:fldChar w:fldCharType="begin" w:fldLock="1"/>
      </w:r>
      <w:r w:rsidR="00F51B87">
        <w:instrText>ADDIN CSL_CITATION { "citationItems" : [ { "id" : "ITEM-1", "itemData" : { "author" : [ { "dropping-particle" : "", "family" : "Guyon", "given" : "Isabelle", "non-dropping-particle" : "", "parse-names" : false, "suffix" : "" }, { "dropping-particle" : "", "family" : "Weston", "given" : "J", "non-dropping-particle" : "", "parse-names" : false, "suffix" : "" }, { "dropping-particle" : "", "family" : "Barnhill", "given" : "S", "non-dropping-particle" : "", "parse-names" : false, "suffix" : "" }, { "dropping-particle" : "", "family" : "Vapnik", "given" : "V", "non-dropping-particle" : "", "parse-names" : false, "suffix" : "" } ], "container-title" : "Machine learning", "id" : "ITEM-1", "issued" : { "date-parts" : [ [ "2002" ] ] }, "page" : "389-422", "title" : "Gene Selection for Cancer Classification using support vector machines", "type" : "article-journal" }, "uris" : [ "http://www.mendeley.com/documents/?uuid=b26d4ce9-c2ef-45f4-8de5-d6210da213ec" ] } ], "mendeley" : { "formattedCitation" : "(Guyon, Weston, Barnhill, &amp; Vapnik, 2002)", "plainTextFormattedCitation" : "(Guyon, Weston, Barnhill, &amp; Vapnik, 2002)", "previouslyFormattedCitation" : "(Guyon, Weston, Barnhill, &amp; Vapnik, 2002)" }, "properties" : { "noteIndex" : 0 }, "schema" : "https://github.com/citation-style-language/schema/raw/master/csl-citation.json" }</w:instrText>
      </w:r>
      <w:r w:rsidR="00F54006">
        <w:fldChar w:fldCharType="separate"/>
      </w:r>
      <w:r w:rsidR="00A259CA" w:rsidRPr="00A259CA">
        <w:rPr>
          <w:noProof/>
        </w:rPr>
        <w:t>(Guyon, Weston, Barnhill, &amp; Vapnik, 2002)</w:t>
      </w:r>
      <w:r w:rsidR="00F54006">
        <w:fldChar w:fldCharType="end"/>
      </w:r>
      <w:r>
        <w:t xml:space="preserve"> </w:t>
      </w:r>
      <w:r w:rsidR="00B37DC4">
        <w:t xml:space="preserve">to determine </w:t>
      </w:r>
      <w:r>
        <w:t xml:space="preserve">appropriate </w:t>
      </w:r>
      <w:r w:rsidR="00B37DC4">
        <w:t xml:space="preserve">thresholds for these sensitivity maps. </w:t>
      </w:r>
      <w:ins w:id="97" w:author="Andrew" w:date="2015-04-12T04:35:00Z">
        <w:r w:rsidR="006A1C76">
          <w:t>The recursive feature elimination technique also acts as a multivariate feature reduction technique that can improve decoding performance</w:t>
        </w:r>
      </w:ins>
      <w:ins w:id="98" w:author="Andrew" w:date="2015-04-12T04:37:00Z">
        <w:r w:rsidR="006A1C76">
          <w:t xml:space="preserve">. A similar method was applied to SVMs in the work of </w:t>
        </w:r>
        <w:r w:rsidR="00F54006">
          <w:fldChar w:fldCharType="begin" w:fldLock="1"/>
        </w:r>
      </w:ins>
      <w:r w:rsidR="005E7C84">
        <w:instrText>ADDIN CSL_CITATION { "citationItems" : [ { "id" : "ITEM-1", "itemData" : { "DOI" : "10.1016/j.neuroimage.2008.06.037", "ISBN" : "1053-8119", "ISSN" : "10538119", "PMID" : "18672070", "abstract" : "In functional brain mapping, pattern recognition methods allow detecting multivoxel patterns of brain activation which are informative with respect to a subject's perceptual or cognitive state. The sensitivity of these methods, however, is greatly reduced when the proportion of voxels that convey the discriminative information is small compared to the total number of measured voxels. To reduce this dimensionality problem, previous studies employed univariate voxel selection or region-of-interest-based strategies as a preceding step to the application of machine learning algorithms. Here we employ a strategy for classifying functional imaging data based on a multivariate feature selection algorithm, Recursive Feature Elimination (RFE) that uses the training algorithm (support vector machine) recursively to eliminate irrelevant voxels and estimate informative spatial patterns. Generalization performances on test data increases while features/voxels are pruned based on their discrimination ability. In this article we evaluate RFE in terms of sensitivity of discriminative maps (Receiver Operative Characteristic analysis) and generalization performances and compare it to previously used univariate voxel selection strategies based on activation and discrimination measures. Using simulated fMRI data, we show that the recursive approach is suitable for mapping discriminative patterns and that the combination of an initial univariate activation-based (F-test) reduction of voxels and multivariate recursive feature elimination produces the best results, especially when differences between conditions have a low contrast-to-noise ratio. Furthermore, we apply our method to high resolution (2 \u00d7 2 \u00d7 2mm3) data from an auditory fMRI experiment in which subjects were stimulated with sounds from four different categories. With these real data, our recursive algorithm proves able to detect and accurately classify multivoxel spatial patterns, highlighting the role of the superior temporal gyrus in encoding the information of sound categories. In line with the simulation results, our method outperforms univariate statistical analysis and statistical learning without feature selection. \u00a9 2008 Elsevier Inc. All rights reserved.", "author" : [ { "dropping-particle" : "", "family" : "Martino", "given" : "Federico", "non-dropping-particle" : "De", "parse-names" : false, "suffix" : "" }, { "dropping-particle" : "", "family" : "Valente", "given" : "Giancarlo", "non-dropping-particle" : "", "parse-names" : false, "suffix" : "" }, { "dropping-particle" : "", "family" : "Staeren", "given" : "No\u00ebl", "non-dropping-particle" : "", "parse-names" : false, "suffix" : "" }, { "dropping-particle" : "", "family" : "Ashburner", "given" : "John", "non-dropping-particle" : "", "parse-names" : false, "suffix" : "" }, { "dropping-particle" : "", "family" : "Goebel", "given" : "Rainer", "non-dropping-particle" : "", "parse-names" : false, "suffix" : "" }, { "dropping-particle" : "", "family" : "Formisano", "given" : "Elia", "non-dropping-particle" : "", "parse-names" : false, "suffix" : "" } ], "container-title" : "NeuroImage", "id" : "ITEM-1", "issued" : { "date-parts" : [ [ "2008" ] ] }, "page" : "44-58", "title" : "Combining multivariate voxel selection and support vector machines for mapping and classification of fMRI spatial patterns", "type" : "article-journal", "volume" : "43" }, "uris" : [ "http://www.mendeley.com/documents/?uuid=3fd5f045-94d7-4225-9b9f-6129bda95cb5" ] } ], "mendeley" : { "formattedCitation" : "(De Martino et al., 2008)", "plainTextFormattedCitation" : "(De Martino et al., 2008)", "previouslyFormattedCitation" : "(De Martino et al., 2008)" }, "properties" : { "noteIndex" : 0 }, "schema" : "https://github.com/citation-style-language/schema/raw/master/csl-citation.json" }</w:instrText>
      </w:r>
      <w:r w:rsidR="00F54006">
        <w:fldChar w:fldCharType="separate"/>
      </w:r>
      <w:r w:rsidR="006A1C76" w:rsidRPr="006A1C76">
        <w:rPr>
          <w:noProof/>
        </w:rPr>
        <w:t>(De Martino et al., 2008)</w:t>
      </w:r>
      <w:ins w:id="99" w:author="Andrew" w:date="2015-04-12T04:37:00Z">
        <w:r w:rsidR="00F54006">
          <w:fldChar w:fldCharType="end"/>
        </w:r>
      </w:ins>
      <w:ins w:id="100" w:author="Andrew" w:date="2015-04-12T04:35:00Z">
        <w:r w:rsidR="006A1C76">
          <w:t>.</w:t>
        </w:r>
      </w:ins>
    </w:p>
    <w:p w:rsidR="00DD1C6A" w:rsidRDefault="00DD1C6A" w:rsidP="00DD1C6A">
      <w:pPr>
        <w:pStyle w:val="Heading1"/>
      </w:pPr>
      <w:r>
        <w:t>Methods</w:t>
      </w:r>
    </w:p>
    <w:p w:rsidR="00DD1C6A" w:rsidRDefault="00DD1C6A" w:rsidP="00DD1C6A">
      <w:pPr>
        <w:pStyle w:val="Heading2"/>
      </w:pPr>
      <w:r>
        <w:t xml:space="preserve">Subjects </w:t>
      </w:r>
    </w:p>
    <w:p w:rsidR="00DD1C6A" w:rsidRDefault="00DD1C6A" w:rsidP="00DD1C6A">
      <w:pPr>
        <w:pStyle w:val="BodyText"/>
      </w:pPr>
      <w:r>
        <w:t>Five adult males, ages 24–57, with normal or corrected-to-normal vision, participated in the experiments.  All subjects participated in two fMRI sessions and a third session to acquire a high-resolution structural anatomy.  Informed consent was obtained from all subjects</w:t>
      </w:r>
      <w:r w:rsidR="0022003D">
        <w:t xml:space="preserve"> under </w:t>
      </w:r>
      <w:r w:rsidR="00B87054">
        <w:t xml:space="preserve">a protocol approved by </w:t>
      </w:r>
      <w:r w:rsidR="0022003D">
        <w:t>the University of Texas at Austin Institutional Review Board</w:t>
      </w:r>
      <w:r>
        <w:t>.</w:t>
      </w:r>
    </w:p>
    <w:p w:rsidR="00DD1C6A" w:rsidRDefault="00DD1C6A" w:rsidP="00DD1C6A">
      <w:pPr>
        <w:pStyle w:val="Heading2"/>
      </w:pPr>
      <w:r>
        <w:t xml:space="preserve">Stimulus </w:t>
      </w:r>
    </w:p>
    <w:p w:rsidR="00DD1C6A" w:rsidRDefault="00DD1C6A" w:rsidP="00DD1C6A">
      <w:pPr>
        <w:pStyle w:val="BodyText"/>
      </w:pPr>
      <w:r>
        <w:t xml:space="preserve">For designing our virtual environment, we used the Unreal Developer's Kit developed by Epic Games, </w:t>
      </w:r>
      <w:proofErr w:type="gramStart"/>
      <w:r>
        <w:t>Inc..</w:t>
      </w:r>
      <w:proofErr w:type="gramEnd"/>
      <w:r>
        <w:t xml:space="preserve"> This development kit is available free of charge for non-commercial applications </w:t>
      </w:r>
      <w:r w:rsidR="0022003D">
        <w:t>(</w:t>
      </w:r>
      <w:hyperlink r:id="rId12" w:history="1">
        <w:r w:rsidR="0022003D" w:rsidRPr="00EF27F7">
          <w:rPr>
            <w:rStyle w:val="Hyperlink"/>
          </w:rPr>
          <w:t>http://www.unrealengine.com/udk</w:t>
        </w:r>
      </w:hyperlink>
      <w:r w:rsidR="0022003D">
        <w:t xml:space="preserve">) </w:t>
      </w:r>
      <w:r>
        <w:t>and uses the same rendering and game engine found in many current and popular video games.</w:t>
      </w:r>
    </w:p>
    <w:p w:rsidR="00DD1C6A" w:rsidRDefault="00DD1C6A" w:rsidP="00DD1C6A">
      <w:r>
        <w:t xml:space="preserve"> </w:t>
      </w:r>
    </w:p>
    <w:tbl>
      <w:tblPr>
        <w:tblStyle w:val="TableGrid"/>
        <w:tblW w:w="0" w:type="auto"/>
        <w:tblLook w:val="04A0" w:firstRow="1" w:lastRow="0" w:firstColumn="1" w:lastColumn="0" w:noHBand="0" w:noVBand="1"/>
      </w:tblPr>
      <w:tblGrid>
        <w:gridCol w:w="3096"/>
        <w:gridCol w:w="3096"/>
        <w:gridCol w:w="3096"/>
      </w:tblGrid>
      <w:tr w:rsidR="00DD1C6A" w:rsidTr="00DD1C6A">
        <w:tc>
          <w:tcPr>
            <w:tcW w:w="2952" w:type="dxa"/>
            <w:tcBorders>
              <w:top w:val="nil"/>
              <w:left w:val="nil"/>
              <w:bottom w:val="nil"/>
              <w:right w:val="nil"/>
            </w:tcBorders>
          </w:tcPr>
          <w:p w:rsidR="00DD1C6A" w:rsidRDefault="00DD1C6A" w:rsidP="00DD1C6A">
            <w:pPr>
              <w:jc w:val="center"/>
            </w:pPr>
            <w:r>
              <w:rPr>
                <w:noProof/>
              </w:rPr>
              <w:lastRenderedPageBreak/>
              <w:drawing>
                <wp:inline distT="0" distB="0" distL="0" distR="0">
                  <wp:extent cx="1828800" cy="1417320"/>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imulus-town.png"/>
                          <pic:cNvPicPr/>
                        </pic:nvPicPr>
                        <pic:blipFill>
                          <a:blip r:embed="rId13">
                            <a:extLst>
                              <a:ext uri="{28A0092B-C50C-407E-A947-70E740481C1C}">
                                <a14:useLocalDpi xmlns:a14="http://schemas.microsoft.com/office/drawing/2010/main" val="0"/>
                              </a:ext>
                            </a:extLst>
                          </a:blip>
                          <a:stretch>
                            <a:fillRect/>
                          </a:stretch>
                        </pic:blipFill>
                        <pic:spPr>
                          <a:xfrm>
                            <a:off x="0" y="0"/>
                            <a:ext cx="1828800" cy="1417320"/>
                          </a:xfrm>
                          <a:prstGeom prst="rect">
                            <a:avLst/>
                          </a:prstGeom>
                          <a:ln>
                            <a:noFill/>
                          </a:ln>
                        </pic:spPr>
                      </pic:pic>
                    </a:graphicData>
                  </a:graphic>
                </wp:inline>
              </w:drawing>
            </w:r>
            <w:r>
              <w:t>(a)</w:t>
            </w:r>
          </w:p>
        </w:tc>
        <w:tc>
          <w:tcPr>
            <w:tcW w:w="2952" w:type="dxa"/>
            <w:tcBorders>
              <w:top w:val="nil"/>
              <w:left w:val="nil"/>
              <w:bottom w:val="nil"/>
              <w:right w:val="nil"/>
            </w:tcBorders>
          </w:tcPr>
          <w:p w:rsidR="00DD1C6A" w:rsidRDefault="00DD1C6A" w:rsidP="00DD1C6A">
            <w:pPr>
              <w:jc w:val="center"/>
            </w:pPr>
            <w:r>
              <w:rPr>
                <w:noProof/>
              </w:rPr>
              <w:drawing>
                <wp:inline distT="0" distB="0" distL="0" distR="0">
                  <wp:extent cx="1828800" cy="1417320"/>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imulus-five-soldiers.png"/>
                          <pic:cNvPicPr/>
                        </pic:nvPicPr>
                        <pic:blipFill>
                          <a:blip r:embed="rId14">
                            <a:extLst>
                              <a:ext uri="{28A0092B-C50C-407E-A947-70E740481C1C}">
                                <a14:useLocalDpi xmlns:a14="http://schemas.microsoft.com/office/drawing/2010/main" val="0"/>
                              </a:ext>
                            </a:extLst>
                          </a:blip>
                          <a:stretch>
                            <a:fillRect/>
                          </a:stretch>
                        </pic:blipFill>
                        <pic:spPr>
                          <a:xfrm>
                            <a:off x="0" y="0"/>
                            <a:ext cx="1828800" cy="1417320"/>
                          </a:xfrm>
                          <a:prstGeom prst="rect">
                            <a:avLst/>
                          </a:prstGeom>
                        </pic:spPr>
                      </pic:pic>
                    </a:graphicData>
                  </a:graphic>
                </wp:inline>
              </w:drawing>
            </w:r>
            <w:r>
              <w:t>(b)</w:t>
            </w:r>
          </w:p>
        </w:tc>
        <w:tc>
          <w:tcPr>
            <w:tcW w:w="2952" w:type="dxa"/>
            <w:tcBorders>
              <w:top w:val="nil"/>
              <w:left w:val="nil"/>
              <w:bottom w:val="nil"/>
              <w:right w:val="nil"/>
            </w:tcBorders>
          </w:tcPr>
          <w:p w:rsidR="00DD1C6A" w:rsidRDefault="00DD1C6A" w:rsidP="00DD1C6A">
            <w:pPr>
              <w:keepNext/>
              <w:jc w:val="center"/>
            </w:pPr>
            <w:r>
              <w:rPr>
                <w:noProof/>
              </w:rPr>
              <w:drawing>
                <wp:inline distT="0" distB="0" distL="0" distR="0">
                  <wp:extent cx="1828800" cy="1417320"/>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imulus-three-insurgents.png"/>
                          <pic:cNvPicPr/>
                        </pic:nvPicPr>
                        <pic:blipFill>
                          <a:blip r:embed="rId15">
                            <a:extLst>
                              <a:ext uri="{28A0092B-C50C-407E-A947-70E740481C1C}">
                                <a14:useLocalDpi xmlns:a14="http://schemas.microsoft.com/office/drawing/2010/main" val="0"/>
                              </a:ext>
                            </a:extLst>
                          </a:blip>
                          <a:stretch>
                            <a:fillRect/>
                          </a:stretch>
                        </pic:blipFill>
                        <pic:spPr>
                          <a:xfrm>
                            <a:off x="0" y="0"/>
                            <a:ext cx="1828800" cy="1417320"/>
                          </a:xfrm>
                          <a:prstGeom prst="rect">
                            <a:avLst/>
                          </a:prstGeom>
                        </pic:spPr>
                      </pic:pic>
                    </a:graphicData>
                  </a:graphic>
                </wp:inline>
              </w:drawing>
            </w:r>
            <w:r>
              <w:t>(c)</w:t>
            </w:r>
          </w:p>
        </w:tc>
      </w:tr>
    </w:tbl>
    <w:p w:rsidR="00DD1C6A" w:rsidRDefault="00DD1C6A" w:rsidP="00DD1C6A">
      <w:pPr>
        <w:pStyle w:val="Caption"/>
      </w:pPr>
      <w:bookmarkStart w:id="101" w:name="_Ref276812932"/>
      <w:r>
        <w:t xml:space="preserve">Figure </w:t>
      </w:r>
      <w:r w:rsidR="00F54006">
        <w:fldChar w:fldCharType="begin"/>
      </w:r>
      <w:r w:rsidR="00C01AFA">
        <w:instrText xml:space="preserve"> SEQ Figure \* ARABIC </w:instrText>
      </w:r>
      <w:r w:rsidR="00F54006">
        <w:fldChar w:fldCharType="separate"/>
      </w:r>
      <w:r w:rsidR="00D21D7A">
        <w:rPr>
          <w:noProof/>
        </w:rPr>
        <w:t>1</w:t>
      </w:r>
      <w:r w:rsidR="00F54006">
        <w:rPr>
          <w:noProof/>
        </w:rPr>
        <w:fldChar w:fldCharType="end"/>
      </w:r>
      <w:bookmarkEnd w:id="101"/>
      <w:r>
        <w:t>. The stimulus in the experiment described in this paper employs a virtual environment and a blocked design where the view alternates between moving through the environment and viewing groups of animated characters. (a) An example frame from the stimulus where the camera is traveling through the virtual environment with no characters presented. (b) An example frame from the stimulus where five friendly characters are being presented. (c) An example frame from the stimulus where three hostile characters are being presented. Such stimuli allow studying how the brain responds in a more natural and complex environment.</w:t>
      </w:r>
    </w:p>
    <w:p w:rsidR="00351C84" w:rsidRDefault="00DD1C6A" w:rsidP="00DD1C6A">
      <w:pPr>
        <w:pStyle w:val="BodyText"/>
      </w:pPr>
      <w:r>
        <w:t xml:space="preserve">We created a virtual </w:t>
      </w:r>
      <w:r w:rsidR="0022003D">
        <w:t xml:space="preserve">environment </w:t>
      </w:r>
      <w:r>
        <w:t>suggestive of a town in the Middle East (</w:t>
      </w:r>
      <w:r w:rsidR="00F54006">
        <w:fldChar w:fldCharType="begin"/>
      </w:r>
      <w:r>
        <w:instrText xml:space="preserve"> REF _Ref276812932 \h </w:instrText>
      </w:r>
      <w:r w:rsidR="00F54006">
        <w:fldChar w:fldCharType="separate"/>
      </w:r>
      <w:r w:rsidR="00D21D7A">
        <w:t xml:space="preserve">Figure </w:t>
      </w:r>
      <w:r w:rsidR="00D21D7A">
        <w:rPr>
          <w:noProof/>
        </w:rPr>
        <w:t>1</w:t>
      </w:r>
      <w:r w:rsidR="00F54006">
        <w:fldChar w:fldCharType="end"/>
      </w:r>
      <w:r>
        <w:t xml:space="preserve">). The stimulus was rendered in real-time from the point of view of a camera moving at eye level through the town, providing a first-person-perspective experience. Virtual characters representing friendly forces and hostile combatants were situated at four locations in the town. The camera would travel steadily on a predefined path from one part of the town to another over a 15 second interval during which no characters were visible.  When one of the pre-determined locations was reached, characters would appear for 15 seconds during which the camera panned </w:t>
      </w:r>
      <w:r w:rsidR="000D7FE9">
        <w:t xml:space="preserve">back-and-forth </w:t>
      </w:r>
      <w:r>
        <w:t>slowly while keeping all the characters in the field-of-view. The characters engaged in simple repetitive animated movement sequences. The number of characters presented at each of these locations varied from one to six, but the number and position of the chara</w:t>
      </w:r>
      <w:r w:rsidR="005D4543">
        <w:t>cters did not vary over each 15-</w:t>
      </w:r>
      <w:r>
        <w:t>sec</w:t>
      </w:r>
      <w:r w:rsidR="005D4543">
        <w:t>ond</w:t>
      </w:r>
      <w:r>
        <w:t xml:space="preserve"> period (</w:t>
      </w:r>
      <w:r w:rsidR="00F54006">
        <w:fldChar w:fldCharType="begin"/>
      </w:r>
      <w:r>
        <w:instrText xml:space="preserve"> REF _Ref276812932 \h </w:instrText>
      </w:r>
      <w:r w:rsidR="00F54006">
        <w:fldChar w:fldCharType="separate"/>
      </w:r>
      <w:r w:rsidR="00D21D7A">
        <w:t xml:space="preserve">Figure </w:t>
      </w:r>
      <w:r w:rsidR="00D21D7A">
        <w:rPr>
          <w:noProof/>
        </w:rPr>
        <w:t>1</w:t>
      </w:r>
      <w:r w:rsidR="00F54006">
        <w:fldChar w:fldCharType="end"/>
      </w:r>
      <w:r>
        <w:t xml:space="preserve">(b) and (c)). </w:t>
      </w:r>
      <w:r w:rsidR="00351C84">
        <w:t>The 30-second block design of the stimulus was used for feature selection</w:t>
      </w:r>
      <w:r w:rsidR="0013758A">
        <w:t xml:space="preserve"> and for improving classifier performance</w:t>
      </w:r>
      <w:r w:rsidR="00351C84">
        <w:t xml:space="preserve"> (see below). The MVPA classification was always applied only to the periods of time when characters were presented.</w:t>
      </w:r>
      <w:r w:rsidR="00BB0A98" w:rsidRPr="00BB0A98">
        <w:t xml:space="preserve"> While the stimulus followed a 30-second block design, the subject always had the context of being present in the virtual town. This was done in order to preserve as much realism as possible by avoiding a discontinuity in context induced by </w:t>
      </w:r>
      <w:r w:rsidR="00BB0A98">
        <w:t>u</w:t>
      </w:r>
      <w:r w:rsidR="00BB0A98" w:rsidRPr="00BB0A98">
        <w:t>sing a blank screen</w:t>
      </w:r>
      <w:r w:rsidR="0013758A">
        <w:t xml:space="preserve"> for contrast</w:t>
      </w:r>
      <w:r w:rsidR="00BB0A98" w:rsidRPr="00BB0A98">
        <w:t>.</w:t>
      </w:r>
    </w:p>
    <w:p w:rsidR="00DD1C6A" w:rsidRDefault="00DD1C6A" w:rsidP="00DD1C6A">
      <w:pPr>
        <w:pStyle w:val="BodyText"/>
      </w:pPr>
      <w:r>
        <w:t xml:space="preserve">A scanning session of a single subject entailed five to six “runs”, where each run was six minutes in duration. During a single run, every possible number of characters, from one to six, was presented twice, for a total of 12 presentations of characters (15 sec. each). The order of the number of characters was generated by a random permutation of </w:t>
      </w:r>
      <w:r w:rsidR="005D4543">
        <w:t xml:space="preserve">1–6 </w:t>
      </w:r>
      <w:r>
        <w:t>applied twice, once for the first half of the run and once for the second half. Since we placed characters at only four different locations in the town, the camera made 3 loops through the town in order to provide 12 presentations of characters. Finally, the type of character, soldiers or insurgents, was the same through a given run, and this character type was alternated between runs.</w:t>
      </w:r>
    </w:p>
    <w:p w:rsidR="004E15FE" w:rsidRPr="003306CB" w:rsidRDefault="004E15FE" w:rsidP="004E15FE">
      <w:pPr>
        <w:pStyle w:val="BodyText"/>
        <w:rPr>
          <w:ins w:id="102" w:author="Andrew" w:date="2015-04-12T00:23:00Z"/>
        </w:rPr>
      </w:pPr>
      <w:ins w:id="103" w:author="Andrew" w:date="2015-04-12T00:23:00Z">
        <w:r>
          <w:t xml:space="preserve">The subjects were not given any specific instructions other </w:t>
        </w:r>
        <w:r w:rsidRPr="004E15FE">
          <w:t>than</w:t>
        </w:r>
        <w:r>
          <w:t xml:space="preserve"> to view the scene. The subjects were not military personnel, and they were not instructed to perceive specific characters as friendly or hostile.</w:t>
        </w:r>
      </w:ins>
      <w:ins w:id="104" w:author="Andrew" w:date="2015-04-12T00:24:00Z">
        <w:r>
          <w:t xml:space="preserve"> No background context was provided to bias the way the subjects perceived the environment. </w:t>
        </w:r>
      </w:ins>
    </w:p>
    <w:p w:rsidR="008F77D8" w:rsidRDefault="008F77D8" w:rsidP="008F77D8">
      <w:pPr>
        <w:pStyle w:val="BodyText"/>
        <w:rPr>
          <w:ins w:id="105" w:author="Andrew" w:date="2015-04-11T23:59:00Z"/>
        </w:rPr>
      </w:pPr>
      <w:r w:rsidRPr="00597B72">
        <w:t xml:space="preserve">Our VE stimulus was designed to </w:t>
      </w:r>
      <w:r>
        <w:t>reduce</w:t>
      </w:r>
      <w:r w:rsidRPr="00597B72">
        <w:t xml:space="preserve"> low-level visual differences between the group-number categories. </w:t>
      </w:r>
      <w:r>
        <w:t>First, the imagery was never static. Once again, achieving as much realism as possible motivated this decision. It is well known that the visual experience of looking at still-</w:t>
      </w:r>
      <w:r>
        <w:lastRenderedPageBreak/>
        <w:t>imagery is quite different from looking at moving imagery</w:t>
      </w:r>
      <w:r w:rsidR="001D708B">
        <w:t xml:space="preserve"> </w:t>
      </w:r>
      <w:r w:rsidR="00F54006">
        <w:fldChar w:fldCharType="begin" w:fldLock="1"/>
      </w:r>
      <w:r w:rsidR="002F1E55">
        <w:instrText>ADDIN CSL_CITATION { "citationItems" : [ { "id" : "ITEM-1", "itemData" : { "DOI" : "10.1016/j.tics.2007.06.002", "ISSN" : "1364-6613", "PMID" : "17618161", "abstract" : "The human brain evolved to function and survive in a highly stimulating, complex and fast-changing world. Attempting to ascertain the neural substrates of operating in naturalistic contexts represents a huge challenge. Recently, however, researchers have begun to use several innovative analysis methods to interrogate functional magnetic resonance imaging (fMRI) data collected during dynamic naturalistic tasks. Central to these new developments is the inventive approach taken to segregating neural activity linked to specific events within the overall continuous stream of complex stimulation. In this review, we discuss the recent literature, detailing the key studies and their methods. These analytical techniques can be applied in a wide range of cognitive domains and, thus, offer exciting new opportunities for gaining insights into the brain bases of thoughts and behaviours in the real-world setting where they normally occur.", "author" : [ { "dropping-particle" : "", "family" : "Spiers", "given" : "Hugo J", "non-dropping-particle" : "", "parse-names" : false, "suffix" : "" }, { "dropping-particle" : "", "family" : "Maguire", "given" : "Eleanor a", "non-dropping-particle" : "", "parse-names" : false, "suffix" : "" } ], "container-title" : "Trends in cognitive sciences", "id" : "ITEM-1", "issue" : "8", "issued" : { "date-parts" : [ [ "2007", "8" ] ] }, "page" : "356-65", "title" : "Decoding human brain activity during real-world experiences.", "type" : "article-journal", "volume" : "11" }, "uris" : [ "http://www.mendeley.com/documents/?uuid=359118f1-8b30-453f-bf75-49699135b60c" ] } ], "mendeley" : { "formattedCitation" : "(Spiers &amp; Maguire, 2007a)", "plainTextFormattedCitation" : "(Spiers &amp; Maguire, 2007a)", "previouslyFormattedCitation" : "(Spiers &amp; Maguire, 2007a)" }, "properties" : { "noteIndex" : 0 }, "schema" : "https://github.com/citation-style-language/schema/raw/master/csl-citation.json" }</w:instrText>
      </w:r>
      <w:r w:rsidR="00F54006">
        <w:fldChar w:fldCharType="separate"/>
      </w:r>
      <w:r w:rsidR="001D708B" w:rsidRPr="001D708B">
        <w:rPr>
          <w:noProof/>
        </w:rPr>
        <w:t>(Spiers &amp; Maguire, 2007a)</w:t>
      </w:r>
      <w:r w:rsidR="00F54006">
        <w:fldChar w:fldCharType="end"/>
      </w:r>
      <w:r>
        <w:t xml:space="preserve">. Second, the distance and viewpoint of the character groups was randomized from presentation-to-presentation to reduce low-level contrast differences between character-number categories. In addition, the subject performed free viewing of the scene, so exploratory eye movements should average away any local contrast correlations with character number. However, it is possible that the total contrast across the scene is correlated with character count, as this would not be affected by eye movements. Therefore, we calculated total scene contrast for each frame of the stimulus using the </w:t>
      </w:r>
      <w:r w:rsidR="007E0D88">
        <w:t>root-mean-square (</w:t>
      </w:r>
      <w:r>
        <w:t>RMS</w:t>
      </w:r>
      <w:r w:rsidR="007E0D88">
        <w:t>)</w:t>
      </w:r>
      <w:r>
        <w:t xml:space="preserve"> contrast measure </w:t>
      </w:r>
      <w:r w:rsidR="00F54006">
        <w:fldChar w:fldCharType="begin" w:fldLock="1"/>
      </w:r>
      <w:r w:rsidR="00100498">
        <w:instrText>ADDIN CSL_CITATION { "citationItems" : [ { "id" : "ITEM-1", "itemData" : { "DOI" : "10.1016/0042-6989(93)90049-3", "ISSN" : "00426989", "author" : [ { "dropping-particle" : "", "family" : "Kukkonen", "given" : "Helj\u00e4", "non-dropping-particle" : "", "parse-names" : false, "suffix" : "" }, { "dropping-particle" : "", "family" : "Rovamo", "given" : "Jyrki", "non-dropping-particle" : "", "parse-names" : false, "suffix" : "" }, { "dropping-particle" : "", "family" : "Tiippana", "given" : "Kaisa", "non-dropping-particle" : "", "parse-names" : false, "suffix" : "" }, { "dropping-particle" : "", "family" : "N\u00e4s\u00e4nen", "given" : "Risto", "non-dropping-particle" : "", "parse-names" : false, "suffix" : "" } ], "container-title" : "Vision Research", "id" : "ITEM-1", "issue" : "10", "issued" : { "date-parts" : [ [ "1993", "7" ] ] }, "page" : "1431-1436", "title" : "Michelson contrast, RMS contrast and energy of various spatial stimuli at threshold", "type" : "article-journal", "volume" : "33" }, "uris" : [ "http://www.mendeley.com/documents/?uuid=ab3daacc-8ad1-4379-8987-9b09a67bee2a", "http://www.mendeley.com/documents/?uuid=50a9c9bc-d21e-407e-a261-08bfb28b9103" ] } ], "mendeley" : { "formattedCitation" : "(Kukkonen, Rovamo, Tiippana, &amp; N\u00e4s\u00e4nen, 1993)", "plainTextFormattedCitation" : "(Kukkonen, Rovamo, Tiippana, &amp; N\u00e4s\u00e4nen, 1993)", "previouslyFormattedCitation" : "(Kukkonen, Rovamo, Tiippana, &amp; N\u00e4s\u00e4nen, 1993)" }, "properties" : { "noteIndex" : 0 }, "schema" : "https://github.com/citation-style-language/schema/raw/master/csl-citation.json" }</w:instrText>
      </w:r>
      <w:r w:rsidR="00F54006">
        <w:fldChar w:fldCharType="separate"/>
      </w:r>
      <w:r w:rsidRPr="00BC667B">
        <w:rPr>
          <w:noProof/>
        </w:rPr>
        <w:t>(Kukkonen, Rovamo, Tiippana, &amp; Näsänen, 1993)</w:t>
      </w:r>
      <w:r w:rsidR="00F54006">
        <w:fldChar w:fldCharType="end"/>
      </w:r>
      <w:r>
        <w:t xml:space="preserve">. We then fit a GLM to the result with character counts 0–6 as explanatory variables and performed a t-test on each of these variables to determine if a significant correlation existed between total scene contrast and character count </w:t>
      </w:r>
      <w:r w:rsidR="00F54006">
        <w:fldChar w:fldCharType="begin" w:fldLock="1"/>
      </w:r>
      <w:r w:rsidR="00100498">
        <w:instrText>ADDIN CSL_CITATION { "citationItems" : [ { "id" : "ITEM-1", "itemData" : { "DOI" : "10.1002/hbm.460020402", "ISSN" : "1097-0193", "author" : [ { "dropping-particle" : "", "family" : "Friston", "given" : "K J", "non-dropping-particle" : "", "parse-names" : false, "suffix" : "" }, { "dropping-particle" : "", "family" : "Holmes", "given" : "A P", "non-dropping-particle" : "", "parse-names" : false, "suffix" : "" }, { "dropping-particle" : "", "family" : "Worsley", "given" : "K J", "non-dropping-particle" : "", "parse-names" : false, "suffix" : "" }, { "dropping-particle" : "", "family" : "Poline", "given" : "J.-P.", "non-dropping-particle" : "", "parse-names" : false, "suffix" : "" }, { "dropping-particle" : "", "family" : "Frith", "given" : "C D", "non-dropping-particle" : "", "parse-names" : false, "suffix" : "" }, { "dropping-particle" : "", "family" : "Frackowiak", "given" : "R S J", "non-dropping-particle" : "", "parse-names" : false, "suffix" : "" } ], "container-title" : "Human Brain Mapping", "id" : "ITEM-1", "issue" : "4", "issued" : { "date-parts" : [ [ "1994" ] ] }, "page" : "189-210", "publisher" : "Wiley Subscription Services, Inc., A Wiley Company", "title" : "Statistical parametric maps in functional imaging: A general linear approach", "type" : "article-journal", "volume" : "2" }, "uris" : [ "http://www.mendeley.com/documents/?uuid=fcfb4c33-2793-4c02-b4e9-43498222188c", "http://www.mendeley.com/documents/?uuid=3b94c050-57d6-4b2b-96f6-6a6bbab55da2" ] } ], "mendeley" : { "formattedCitation" : "(Friston et al., 1994)", "plainTextFormattedCitation" : "(Friston et al., 1994)", "previouslyFormattedCitation" : "(Friston et al., 1994)" }, "properties" : { "noteIndex" : 0 }, "schema" : "https://github.com/citation-style-language/schema/raw/master/csl-citation.json" }</w:instrText>
      </w:r>
      <w:r w:rsidR="00F54006">
        <w:fldChar w:fldCharType="separate"/>
      </w:r>
      <w:r w:rsidRPr="00BC667B">
        <w:rPr>
          <w:noProof/>
        </w:rPr>
        <w:t>(Friston et al., 1994)</w:t>
      </w:r>
      <w:r w:rsidR="00F54006">
        <w:fldChar w:fldCharType="end"/>
      </w:r>
      <w:r>
        <w:t>. To determine what effect any such correlations, whether significant or not, had on the performance of the classifiers, we trained an SVM on the total contrast data and compared the performance with the fMRI data. Performance was estimated using 2-fold cross-validation. Since the total contrast is identical for each run there are only 2 possible folds that are unique and contain every character count.</w:t>
      </w:r>
    </w:p>
    <w:p w:rsidR="003306CB" w:rsidRPr="003306CB" w:rsidDel="004E15FE" w:rsidRDefault="003306CB" w:rsidP="004E15FE">
      <w:pPr>
        <w:pStyle w:val="BodyText"/>
        <w:rPr>
          <w:del w:id="106" w:author="Andrew" w:date="2015-04-12T00:23:00Z"/>
        </w:rPr>
      </w:pPr>
    </w:p>
    <w:p w:rsidR="00DD1C6A" w:rsidRDefault="002A2AF8" w:rsidP="002E6A1B">
      <w:pPr>
        <w:pStyle w:val="Heading2"/>
      </w:pPr>
      <w:r>
        <w:t>MRI Protocols</w:t>
      </w:r>
    </w:p>
    <w:p w:rsidR="002A2AF8" w:rsidRDefault="002A2AF8" w:rsidP="002A2AF8">
      <w:pPr>
        <w:pStyle w:val="BodyText"/>
      </w:pPr>
      <w:r>
        <w:t xml:space="preserve">Imaging was performed on a GE </w:t>
      </w:r>
      <w:proofErr w:type="spellStart"/>
      <w:r>
        <w:t>Signa</w:t>
      </w:r>
      <w:proofErr w:type="spellEnd"/>
      <w:r>
        <w:t xml:space="preserve"> Excite HD </w:t>
      </w:r>
      <w:r w:rsidR="0018050C">
        <w:t xml:space="preserve">3T </w:t>
      </w:r>
      <w:r>
        <w:t>scanner using the product eight-channel head coil. Whole-brain image volumes were collected using a custom GRAPPA EPI sequence</w:t>
      </w:r>
      <w:r w:rsidR="00265C8D">
        <w:t xml:space="preserve"> </w:t>
      </w:r>
      <w:r w:rsidR="00F54006">
        <w:fldChar w:fldCharType="begin" w:fldLock="1"/>
      </w:r>
      <w:r w:rsidR="00F51B87">
        <w:instrText>ADDIN CSL_CITATION { "citationItems" : [ { "id" : "ITEM-1", "itemData" : { "DOI" : "10.1002/mrm.10171", "ISSN" : "0740-3194", "PMID" : "12111967", "abstract" : "In this study, a novel partially parallel acquisition (PPA) method is presented which can be used to accelerate image acquisition using an RF coil array for spatial encoding. This technique, GeneRalized Autocalibrating Partially Parallel Acquisitions (GRAPPA) is an extension of both the PILS and VD-AUTO-SMASH reconstruction techniques. As in those previous methods, a detailed, highly accurate RF field map is not needed prior to reconstruction in GRAPPA. This information is obtained from several k-space lines which are acquired in addition to the normal image acquisition. As in PILS, the GRAPPA reconstruction algorithm provides unaliased images from each component coil prior to image combination. This results in even higher SNR and better image quality since the steps of image reconstruction and image combination are performed in separate steps. After introducing the GRAPPA technique, primary focus is given to issues related to the practical implementation of GRAPPA, including the reconstruction algorithm as well as analysis of SNR in the resulting images. Finally, in vivo GRAPPA images are shown which demonstrate the utility of the technique.", "author" : [ { "dropping-particle" : "", "family" : "Griswold", "given" : "Mark a", "non-dropping-particle" : "", "parse-names" : false, "suffix" : "" }, { "dropping-particle" : "", "family" : "Jakob", "given" : "Peter M", "non-dropping-particle" : "", "parse-names" : false, "suffix" : "" }, { "dropping-particle" : "", "family" : "Heidemann", "given" : "Robin M", "non-dropping-particle" : "", "parse-names" : false, "suffix" : "" }, { "dropping-particle" : "", "family" : "Nittka", "given" : "Mathias", "non-dropping-particle" : "", "parse-names" : false, "suffix" : "" }, { "dropping-particle" : "", "family" : "Jellus", "given" : "Vladimir", "non-dropping-particle" : "", "parse-names" : false, "suffix" : "" }, { "dropping-particle" : "", "family" : "Wang", "given" : "Jianmin", "non-dropping-particle" : "", "parse-names" : false, "suffix" : "" }, { "dropping-particle" : "", "family" : "Kiefer", "given" : "Berthold", "non-dropping-particle" : "", "parse-names" : false, "suffix" : "" }, { "dropping-particle" : "", "family" : "Haase", "given" : "Axel", "non-dropping-particle" : "", "parse-names" : false, "suffix" : "" } ], "container-title" : "Magnetic resonance in medicine : official journal of the Society of Magnetic Resonance in Medicine / Society of Magnetic Resonance in Medicine", "id" : "ITEM-1", "issue" : "6", "issued" : { "date-parts" : [ [ "2002", "6" ] ] }, "page" : "1202-10", "title" : "Generalized autocalibrating partially parallel acquisitions (GRAPPA).", "type" : "article-journal", "volume" : "47" }, "uris" : [ "http://www.mendeley.com/documents/?uuid=df4f1335-3825-48a7-9ad4-117d85843d7b" ] } ], "mendeley" : { "formattedCitation" : "(Griswold et al., 2002)", "plainTextFormattedCitation" : "(Griswold et al., 2002)", "previouslyFormattedCitation" : "(Griswold et al., 2002)" }, "properties" : { "noteIndex" : 0 }, "schema" : "https://github.com/citation-style-language/schema/raw/master/csl-citation.json" }</w:instrText>
      </w:r>
      <w:r w:rsidR="00F54006">
        <w:fldChar w:fldCharType="separate"/>
      </w:r>
      <w:r w:rsidR="00265C8D" w:rsidRPr="00265C8D">
        <w:rPr>
          <w:noProof/>
        </w:rPr>
        <w:t>(Griswold et al., 2002)</w:t>
      </w:r>
      <w:r w:rsidR="00F54006">
        <w:fldChar w:fldCharType="end"/>
      </w:r>
      <w:r>
        <w:t xml:space="preserve">.  Sequence parameters were g-factor = 2, TE = 25 ms, TR = 2.5 s, and 2.5-mm cubic voxels across a 200 mm field-of-view.  The slice prescription included 40 slices oriented along the AC-PC axis.  A high-order shim was performed </w:t>
      </w:r>
      <w:r w:rsidR="008F77D8">
        <w:t xml:space="preserve">before the start of the functional imaging </w:t>
      </w:r>
      <w:r>
        <w:t>to improve field homogeneity.</w:t>
      </w:r>
    </w:p>
    <w:p w:rsidR="002A2AF8" w:rsidRDefault="002A2AF8" w:rsidP="002A2AF8">
      <w:pPr>
        <w:pStyle w:val="BodyText"/>
      </w:pPr>
      <w:r>
        <w:t xml:space="preserve">A set of T1-weighted structural images was obtained on the same prescription before the functional acquisition runs using a three-dimensional (3D) fast RF-spoiled </w:t>
      </w:r>
      <w:r w:rsidR="00E356C0">
        <w:t xml:space="preserve">gradient-echo </w:t>
      </w:r>
      <w:r>
        <w:t>(</w:t>
      </w:r>
      <w:proofErr w:type="spellStart"/>
      <w:r>
        <w:t>fSPGR</w:t>
      </w:r>
      <w:proofErr w:type="spellEnd"/>
      <w:r>
        <w:t xml:space="preserve">) sequence.  These anatomical images were then used to align the functional data to a structural 3D reference volume, which was acquired for each subject in a separate session.  The structural reference volume was T1-weighted with good gray-white contrast and was acquired using a 3D inversion-prepared </w:t>
      </w:r>
      <w:proofErr w:type="spellStart"/>
      <w:r>
        <w:t>fSPGR</w:t>
      </w:r>
      <w:proofErr w:type="spellEnd"/>
      <w:r>
        <w:t xml:space="preserve"> sequence (minimum TE and TR, TI = 450 ms, 15° flip angle, isometric voxel size of 0.7 mm, 2 excitations, ~28-minute duration).</w:t>
      </w:r>
    </w:p>
    <w:p w:rsidR="00847CDD" w:rsidRDefault="00847CDD" w:rsidP="002E6A1B">
      <w:pPr>
        <w:pStyle w:val="Heading2"/>
      </w:pPr>
      <w:r>
        <w:t>Preprocessing</w:t>
      </w:r>
    </w:p>
    <w:p w:rsidR="000A0178" w:rsidRDefault="00847CDD" w:rsidP="002E6A1B">
      <w:pPr>
        <w:pStyle w:val="BodyText"/>
      </w:pPr>
      <w:r w:rsidRPr="00847CDD">
        <w:t xml:space="preserve">Preprocessing of the fMRI data was performed using the </w:t>
      </w:r>
      <w:proofErr w:type="spellStart"/>
      <w:r w:rsidRPr="00847CDD">
        <w:t>mrVista</w:t>
      </w:r>
      <w:proofErr w:type="spellEnd"/>
      <w:r w:rsidRPr="00847CDD">
        <w:t xml:space="preserve"> software package (available at </w:t>
      </w:r>
      <w:hyperlink r:id="rId16" w:history="1">
        <w:r w:rsidR="009C409B" w:rsidRPr="006F1273">
          <w:rPr>
            <w:rStyle w:val="Hyperlink"/>
          </w:rPr>
          <w:t>http://vistalab.stanford.edu/</w:t>
        </w:r>
      </w:hyperlink>
      <w:r w:rsidRPr="00847CDD">
        <w:t>)</w:t>
      </w:r>
      <w:r w:rsidR="009C409B">
        <w:t>, modified for use in our own lab</w:t>
      </w:r>
      <w:r w:rsidRPr="00847CDD">
        <w:t xml:space="preserve">.  The first 15 seconds of data were discarded to reduce transient effects. Within-scan motion was then estimated using a robust intensity-based scheme </w:t>
      </w:r>
      <w:r w:rsidR="00F54006">
        <w:fldChar w:fldCharType="begin" w:fldLock="1"/>
      </w:r>
      <w:r w:rsidR="00F51B87">
        <w:instrText>ADDIN CSL_CITATION { "citationItems" : [ { "id" : "ITEM-1", "itemData" : { "DOI" : "10.1002/(SICI)1522-2594(200005)43:5&lt;705::AID-MRM13&gt;3.0.CO;2-R", "author" : [ { "dropping-particle" : "", "family" : "Nestares", "given" : "Oscar", "non-dropping-particle" : "", "parse-names" : false, "suffix" : "" }, { "dropping-particle" : "", "family" : "Heeger", "given" : "David J", "non-dropping-particle" : "", "parse-names" : false, "suffix" : "" } ], "container-title" : "Magnetic resonance in medicine", "id" : "ITEM-1", "issue" : "5", "issued" : { "date-parts" : [ [ "2000" ] ] }, "page" : "705-715", "title" : "Robust Multiresolution Alignment of MRI Brain Volumes", "type" : "article-journal", "volume" : "43" }, "uris" : [ "http://www.mendeley.com/documents/?uuid=e2b226a1-107f-49be-aeb0-daf84bf1d02a" ] } ], "mendeley" : { "formattedCitation" : "(Nestares &amp; Heeger, 2000)", "plainTextFormattedCitation" : "(Nestares &amp; Heeger, 2000)", "previouslyFormattedCitation" : "(Nestares &amp; Heeger, 2000)" }, "properties" : { "noteIndex" : 0 }, "schema" : "https://github.com/citation-style-language/schema/raw/master/csl-citation.json" }</w:instrText>
      </w:r>
      <w:r w:rsidR="00F54006">
        <w:fldChar w:fldCharType="separate"/>
      </w:r>
      <w:r w:rsidRPr="00847CDD">
        <w:rPr>
          <w:noProof/>
        </w:rPr>
        <w:t>(Nestares &amp; Heeger, 2000)</w:t>
      </w:r>
      <w:r w:rsidR="00F54006">
        <w:fldChar w:fldCharType="end"/>
      </w:r>
      <w:r w:rsidRPr="00847CDD">
        <w:t xml:space="preserve">.  Between-run motion was corrected using the same scheme, this time applied to the temporal average intensity of the entire scan.  The first run of the session was used as the reference.  Because the goal is to learn associations between patterns of activation in the brain and stimulus presentation, it is important that the activation is temporally aligned with the stimulus. Therefore, a Wiener filter deconvolution </w:t>
      </w:r>
      <w:r w:rsidR="00F54006">
        <w:fldChar w:fldCharType="begin" w:fldLock="1"/>
      </w:r>
      <w:r w:rsidR="00F51B87">
        <w:instrText>ADDIN CSL_CITATION { "citationItems" : [ { "id" : "ITEM-1", "itemData" : { "DOI" : "10.1109/TAC.1980.1102349", "ISSN" : "0018-9286", "author" : [ { "dropping-particle" : "", "family" : "Poor", "given" : "H.", "non-dropping-particle" : "", "parse-names" : false, "suffix" : "" } ], "container-title" : "IEEE Transactions on Automatic Control", "id" : "ITEM-1", "issue" : "3", "issued" : { "date-parts" : [ [ "1980", "6" ] ] }, "page" : "531-536", "title" : "On robust wiener filtering", "type" : "article-journal", "volume" : "25" }, "uris" : [ "http://www.mendeley.com/documents/?uuid=93686b31-df1d-4f7a-9f46-00ff630b7ca3" ] } ], "mendeley" : { "formattedCitation" : "(Poor, 1980)", "plainTextFormattedCitation" : "(Poor, 1980)", "previouslyFormattedCitation" : "(Poor, 1980)" }, "properties" : { "noteIndex" : 0 }, "schema" : "https://github.com/citation-style-language/schema/raw/master/csl-citation.json" }</w:instrText>
      </w:r>
      <w:r w:rsidR="00F54006">
        <w:fldChar w:fldCharType="separate"/>
      </w:r>
      <w:r w:rsidRPr="00847CDD">
        <w:rPr>
          <w:noProof/>
        </w:rPr>
        <w:t>(Poor, 1980)</w:t>
      </w:r>
      <w:r w:rsidR="00F54006">
        <w:fldChar w:fldCharType="end"/>
      </w:r>
      <w:r w:rsidRPr="00847CDD">
        <w:t xml:space="preserve"> was applied using a generic difference-of-gamma hemodynamic response function </w:t>
      </w:r>
      <w:r w:rsidR="00F54006">
        <w:fldChar w:fldCharType="begin" w:fldLock="1"/>
      </w:r>
      <w:r w:rsidR="00F51B87">
        <w:instrText>ADDIN CSL_CITATION { "citationItems" : [ { "id" : "ITEM-1", "itemData" : { "ISSN" : "1053-8119", "PMID" : "10191170", "abstract" : "The temporal characteristics of the BOLD response in sensorimotor and auditory cortices were measured in subjects performing finger tapping while listening to metronome pacing tones. A repeated trial paradigm was used with stimulus durations of 167 ms to 16 s and intertrial times of 30 s. Both cortical systems were found to be nonlinear in that the response to a long stimulus could not be predicted by convolving the 1-s response with a rectangular function. In the short-time regime, the amplitude of the response varied only slowly with stimulus duration. It was found that this character was predicted with a modification to Buxton's balloon model. Wiener deconvolution was used to deblur the response to concatenated short episodes of finger tapping at different temporal separations and at rates from 1 to 4 Hz. While the measured response curves were distorted by overlap between the individual episodes, the deconvolved response at each rate was found to agree well with separate scans at each of the individual rates. Thus, although the impulse response cannot predict the response to fully overlapping stimuli, linear deconvolution is effective when the stimuli are separated by at least 4 s. The deconvolution filter must be measured for each subject using a short-stimulus paradigm. It is concluded that deconvolution may be effective in diminishing the hemodynamically imposed temporal blurring and may have potential applications in quantitating responses in eventrelated fMRI.", "author" : [ { "dropping-particle" : "", "family" : "Glover", "given" : "G H", "non-dropping-particle" : "", "parse-names" : false, "suffix" : "" } ], "container-title" : "NeuroImage", "id" : "ITEM-1", "issue" : "4", "issued" : { "date-parts" : [ [ "1999", "4" ] ] }, "page" : "416-29", "title" : "Deconvolution of impulse response in event-related BOLD fMRI.", "type" : "article-journal", "volume" : "9" }, "uris" : [ "http://www.mendeley.com/documents/?uuid=88e6bcde-f4f1-41ca-b20c-68450b93fb95" ] } ], "mendeley" : { "formattedCitation" : "(Glover, 1999)", "plainTextFormattedCitation" : "(Glover, 1999)", "previouslyFormattedCitation" : "(Glover, 1999)" }, "properties" : { "noteIndex" : 0 }, "schema" : "https://github.com/citation-style-language/schema/raw/master/csl-citation.json" }</w:instrText>
      </w:r>
      <w:r w:rsidR="00F54006">
        <w:fldChar w:fldCharType="separate"/>
      </w:r>
      <w:r w:rsidRPr="00847CDD">
        <w:rPr>
          <w:noProof/>
        </w:rPr>
        <w:t>(Glover, 1999)</w:t>
      </w:r>
      <w:r w:rsidR="00F54006">
        <w:fldChar w:fldCharType="end"/>
      </w:r>
      <w:r w:rsidRPr="00847CDD">
        <w:t xml:space="preserve"> as the kernel to the recorded BOLD signal. Mostly, the deconvolution served to shift the peak response in time so that it was aligned with its associated stimulus, but it also provided some amount of noise reduction. The high-resolution reference anatomies were segmented using the </w:t>
      </w:r>
      <w:proofErr w:type="spellStart"/>
      <w:r w:rsidRPr="00847CDD">
        <w:t>Freesurfer</w:t>
      </w:r>
      <w:proofErr w:type="spellEnd"/>
      <w:r w:rsidRPr="00847CDD">
        <w:t xml:space="preserve"> image analysis suite (http://surfer.nmr.mgh.harvard.edu/) to create approximate </w:t>
      </w:r>
      <w:proofErr w:type="spellStart"/>
      <w:r w:rsidRPr="00847CDD">
        <w:lastRenderedPageBreak/>
        <w:t>parcellations</w:t>
      </w:r>
      <w:proofErr w:type="spellEnd"/>
      <w:r w:rsidRPr="00847CDD">
        <w:t xml:space="preserve"> of the gray matter in each subject, as well as a surface</w:t>
      </w:r>
      <w:r w:rsidR="000D3A6C">
        <w:t xml:space="preserve"> model for visualization of mapping </w:t>
      </w:r>
      <w:r w:rsidRPr="00847CDD">
        <w:t>results.</w:t>
      </w:r>
    </w:p>
    <w:p w:rsidR="002E6A1B" w:rsidRDefault="002E6A1B" w:rsidP="002E6A1B">
      <w:pPr>
        <w:pStyle w:val="Heading2"/>
      </w:pPr>
      <w:r>
        <w:t>Cross-Validation</w:t>
      </w:r>
    </w:p>
    <w:p w:rsidR="003710A6" w:rsidRDefault="003710A6" w:rsidP="003710A6">
      <w:pPr>
        <w:pStyle w:val="BodyText"/>
      </w:pPr>
      <w:r>
        <w:t xml:space="preserve">The performance of machine learning algorithms is generally defined to be the expected accuracy of the classifier on previously unseen examples </w:t>
      </w:r>
      <w:r w:rsidR="00F54006">
        <w:fldChar w:fldCharType="begin" w:fldLock="1"/>
      </w:r>
      <w:r w:rsidR="00F51B87">
        <w:instrText>ADDIN CSL_CITATION { "citationItems" : [ { "id" : "ITEM-1", "itemData" : { "ISBN" : "978-0387-31073-2", "author" : [ { "dropping-particle" : "", "family" : "Bishop", "given" : "Christopher M", "non-dropping-particle" : "", "parse-names" : false, "suffix" : "" } ], "id" : "ITEM-1", "issued" : { "date-parts" : [ [ "2006" ] ] }, "publisher" : "Springer", "publisher-place" : "New York", "title" : "Pattern Recognition and Machine Learning", "type" : "book" }, "uris" : [ "http://www.mendeley.com/documents/?uuid=542323bb-2094-4eb5-8b6a-f52e3661bd09" ] } ], "mendeley" : { "formattedCitation" : "(Bishop, 2006)", "plainTextFormattedCitation" : "(Bishop, 2006)", "previouslyFormattedCitation" : "(Bishop, 2006)" }, "properties" : { "noteIndex" : 0 }, "schema" : "https://github.com/citation-style-language/schema/raw/master/csl-citation.json" }</w:instrText>
      </w:r>
      <w:r w:rsidR="00F54006">
        <w:fldChar w:fldCharType="separate"/>
      </w:r>
      <w:r w:rsidRPr="003710A6">
        <w:rPr>
          <w:noProof/>
        </w:rPr>
        <w:t>(Bishop, 2006)</w:t>
      </w:r>
      <w:r w:rsidR="00F54006">
        <w:fldChar w:fldCharType="end"/>
      </w:r>
      <w:r>
        <w:t xml:space="preserve">. In practice, this measure can only be estimated. A typical approach is to split the available examples into training and test sets. The classifier is first trained on the training set, and its performance on the test set is then taken as the estimate of classifier performance on future unseen data. The splitting process is performed multiple times to reduce the variance of the performance estimate. This procedure is known as k-fold cross-validation </w:t>
      </w:r>
      <w:r w:rsidR="00F54006">
        <w:fldChar w:fldCharType="begin" w:fldLock="1"/>
      </w:r>
      <w:r w:rsidR="00F51B87">
        <w:instrText>ADDIN CSL_CITATION { "citationItems" : [ { "id" : "ITEM-1", "itemData" : { "author" : [ { "dropping-particle" : "", "family" : "Kohavi", "given" : "Ron", "non-dropping-particle" : "", "parse-names" : false, "suffix" : "" } ], "container-title" : "International Joint Conference on Artificial Intelligence", "id" : "ITEM-1", "issued" : { "date-parts" : [ [ "1995" ] ] }, "page" : "1137-1145", "title" : "A Study of Cross-Validation and Bootstrap for Accuracy Estimation and Model Selection", "type" : "paper-conference" }, "uris" : [ "http://www.mendeley.com/documents/?uuid=0ab30cf0-7bee-41de-82ae-8ada649350d6" ] } ], "mendeley" : { "formattedCitation" : "(Kohavi, 1995)", "plainTextFormattedCitation" : "(Kohavi, 1995)", "previouslyFormattedCitation" : "(Kohavi, 1995)" }, "properties" : { "noteIndex" : 0 }, "schema" : "https://github.com/citation-style-language/schema/raw/master/csl-citation.json" }</w:instrText>
      </w:r>
      <w:r w:rsidR="00F54006">
        <w:fldChar w:fldCharType="separate"/>
      </w:r>
      <w:r w:rsidRPr="003710A6">
        <w:rPr>
          <w:noProof/>
        </w:rPr>
        <w:t>(Kohavi, 1995)</w:t>
      </w:r>
      <w:r w:rsidR="00F54006">
        <w:fldChar w:fldCharType="end"/>
      </w:r>
      <w:r>
        <w:t>.</w:t>
      </w:r>
    </w:p>
    <w:p w:rsidR="003710A6" w:rsidRDefault="003710A6" w:rsidP="003710A6">
      <w:pPr>
        <w:pStyle w:val="BodyText"/>
      </w:pPr>
      <w:r>
        <w:t xml:space="preserve">In order to generate </w:t>
      </w:r>
      <w:r w:rsidR="00A52514" w:rsidRPr="00A52514">
        <w:rPr>
          <w:i/>
        </w:rPr>
        <w:t>p</w:t>
      </w:r>
      <w:r>
        <w:t xml:space="preserve"> values for </w:t>
      </w:r>
      <w:r w:rsidR="00E92B2D">
        <w:t>these</w:t>
      </w:r>
      <w:r>
        <w:t xml:space="preserve"> performance estimates, the null distribution for the cross-validated performance was generated by randomly permuting the labels on the examples 2000 times and repeating the training and cross-validation procedure. That is, the distribution of performance estimates was generated under the assumption that the labels and data were independent. Using this distribution, </w:t>
      </w:r>
      <w:r w:rsidR="00A52514" w:rsidRPr="00A52514">
        <w:rPr>
          <w:i/>
        </w:rPr>
        <w:t>p</w:t>
      </w:r>
      <w:r>
        <w:t xml:space="preserve"> values were calculated for the performance estimates </w:t>
      </w:r>
      <w:r w:rsidR="00F54006">
        <w:fldChar w:fldCharType="begin" w:fldLock="1"/>
      </w:r>
      <w:r w:rsidR="00F51B87">
        <w:instrText>ADDIN CSL_CITATION { "citationItems" : [ { "id" : "ITEM-1", "itemData" : { "author" : [ { "dropping-particle" : "", "family" : "Ojala", "given" : "Markus", "non-dropping-particle" : "", "parse-names" : false, "suffix" : "" }, { "dropping-particle" : "", "family" : "Garriga", "given" : "GC", "non-dropping-particle" : "", "parse-names" : false, "suffix" : "" } ], "container-title" : "The Journal of Machine Learning Research", "id" : "ITEM-1", "issued" : { "date-parts" : [ [ "2010" ] ] }, "page" : "1833-1863", "title" : "Permutation tests for studying classifier performance", "type" : "article-journal", "volume" : "11" }, "uris" : [ "http://www.mendeley.com/documents/?uuid=5a4efacb-901d-4bad-9c3d-5e47c9d3e0ae" ] } ], "mendeley" : { "formattedCitation" : "(Ojala &amp; Garriga, 2010)", "plainTextFormattedCitation" : "(Ojala &amp; Garriga, 2010)", "previouslyFormattedCitation" : "(Ojala &amp; Garriga, 2010)" }, "properties" : { "noteIndex" : 0 }, "schema" : "https://github.com/citation-style-language/schema/raw/master/csl-citation.json" }</w:instrText>
      </w:r>
      <w:r w:rsidR="00F54006">
        <w:fldChar w:fldCharType="separate"/>
      </w:r>
      <w:r w:rsidR="00F77E24" w:rsidRPr="00F77E24">
        <w:rPr>
          <w:noProof/>
        </w:rPr>
        <w:t>(Ojala &amp; Garriga, 2010)</w:t>
      </w:r>
      <w:r w:rsidR="00F54006">
        <w:fldChar w:fldCharType="end"/>
      </w:r>
      <w:r>
        <w:t>. The high-performance computing resources of the Texas Advanced Computing Center at The University of Texas at Austin were utiliz</w:t>
      </w:r>
      <w:r w:rsidR="00F77E24">
        <w:t>ed to perform this computation.</w:t>
      </w:r>
    </w:p>
    <w:p w:rsidR="00D9167F" w:rsidRDefault="00D9167F" w:rsidP="003710A6">
      <w:pPr>
        <w:pStyle w:val="BodyText"/>
      </w:pPr>
      <w:r w:rsidRPr="00D9167F">
        <w:t xml:space="preserve">Previous studies </w:t>
      </w:r>
      <w:r w:rsidR="00F54006">
        <w:fldChar w:fldCharType="begin" w:fldLock="1"/>
      </w:r>
      <w:r w:rsidR="00F51B87">
        <w:instrText>ADDIN CSL_CITATION { "citationItems" : [ { "id" : "ITEM-1", "itemData" : { "DOI" : "10.1016/j.neuroimage.2008.11.007", "ISSN" : "1095-9572", "PMID" : "19070668", "abstract" : "Interpreting brain image experiments requires analysis of complex, multivariate data. In recent years, one analysis approach that has grown in popularity is the use of machine learning algorithms to train classifiers to decode stimuli, mental states, behaviours and other variables of interest from fMRI data and thereby show the data contain information about them. In this tutorial overview we review some of the key choices faced in using this approach as well as how to derive statistically significant results, illustrating each point from a case study. Furthermore, we show how, in addition to answering the question of 'is there information about a variable of interest' (pattern discrimination), classifiers can be used to tackle other classes of question, namely 'where is the information' (pattern localization) and 'how is that information encoded' (pattern characterization).", "author" : [ { "dropping-particle" : "", "family" : "Pereira", "given" : "Francisco", "non-dropping-particle" : "", "parse-names" : false, "suffix" : "" }, { "dropping-particle" : "", "family" : "Mitchell", "given" : "Tom", "non-dropping-particle" : "", "parse-names" : false, "suffix" : "" }, { "dropping-particle" : "", "family" : "Botvinick", "given" : "Matthew", "non-dropping-particle" : "", "parse-names" : false, "suffix" : "" } ], "container-title" : "NeuroImage", "id" : "ITEM-1", "issue" : "1 Suppl", "issued" : { "date-parts" : [ [ "2009", "3" ] ] }, "page" : "S199-209", "title" : "Machine learning classifiers and fMRI: a tutorial overview.", "type" : "article-journal", "volume" : "45" }, "uris" : [ "http://www.mendeley.com/documents/?uuid=fa30a597-a183-4a6e-b48a-a8476623be8e" ] } ], "mendeley" : { "formattedCitation" : "(Pereira et al., 2009)", "plainTextFormattedCitation" : "(Pereira et al., 2009)", "previouslyFormattedCitation" : "(Pereira et al., 2009)" }, "properties" : { "noteIndex" : 0 }, "schema" : "https://github.com/citation-style-language/schema/raw/master/csl-citation.json" }</w:instrText>
      </w:r>
      <w:r w:rsidR="00F54006">
        <w:fldChar w:fldCharType="separate"/>
      </w:r>
      <w:r w:rsidRPr="00D9167F">
        <w:rPr>
          <w:noProof/>
        </w:rPr>
        <w:t>(Pereira et al., 2009)</w:t>
      </w:r>
      <w:r w:rsidR="00F54006">
        <w:fldChar w:fldCharType="end"/>
      </w:r>
      <w:r>
        <w:t xml:space="preserve"> </w:t>
      </w:r>
      <w:r w:rsidRPr="00D9167F">
        <w:t>have raised issues with performance estimates that are optimistically biased due to temporal correlations between examples</w:t>
      </w:r>
      <w:r w:rsidR="009C409B">
        <w:t xml:space="preserve"> (time </w:t>
      </w:r>
      <w:r w:rsidRPr="00D9167F">
        <w:t>frames</w:t>
      </w:r>
      <w:r w:rsidR="009C409B">
        <w:t>)</w:t>
      </w:r>
      <w:r w:rsidRPr="00D9167F">
        <w:t xml:space="preserve"> that violate standard assumptions of independence between training and test sets.  For fMRI, the hemodynamic response introduces temporal correlations on </w:t>
      </w:r>
      <w:r w:rsidR="00D917C1">
        <w:t>the order of</w:t>
      </w:r>
      <w:r w:rsidRPr="00D9167F">
        <w:t xml:space="preserve"> 10 seconds, which raises the question: What is the relationship between performance estimates and temporal correlation? To address this question, we estimated classifier performance </w:t>
      </w:r>
      <w:r w:rsidR="00D917C1">
        <w:t xml:space="preserve">when classifying number of characters presented </w:t>
      </w:r>
      <w:r w:rsidRPr="00D9167F">
        <w:t xml:space="preserve">using four different methods for splitting the data between training and test sets. </w:t>
      </w:r>
      <w:r w:rsidR="00D917C1">
        <w:t xml:space="preserve">Frames where no characters were present were removed, leaving 72 frames per run. </w:t>
      </w:r>
      <w:r w:rsidRPr="00D9167F">
        <w:t xml:space="preserve">We grouped different numbers of </w:t>
      </w:r>
      <w:r w:rsidR="00D917C1">
        <w:t xml:space="preserve">the remaining </w:t>
      </w:r>
      <w:r w:rsidRPr="00D9167F">
        <w:t>consecutive frames into selection units: 1 frame (</w:t>
      </w:r>
      <w:r w:rsidRPr="00D9167F">
        <w:rPr>
          <w:i/>
        </w:rPr>
        <w:t>frame</w:t>
      </w:r>
      <w:r w:rsidR="009C409B">
        <w:rPr>
          <w:i/>
        </w:rPr>
        <w:t xml:space="preserve"> </w:t>
      </w:r>
      <w:r w:rsidRPr="00D9167F">
        <w:rPr>
          <w:i/>
        </w:rPr>
        <w:t>split</w:t>
      </w:r>
      <w:r w:rsidRPr="00D9167F">
        <w:t>), 6 frames (</w:t>
      </w:r>
      <w:r w:rsidRPr="00D9167F">
        <w:rPr>
          <w:i/>
        </w:rPr>
        <w:t>block</w:t>
      </w:r>
      <w:r w:rsidR="009C409B">
        <w:rPr>
          <w:i/>
        </w:rPr>
        <w:t xml:space="preserve"> </w:t>
      </w:r>
      <w:r w:rsidRPr="00D9167F">
        <w:rPr>
          <w:i/>
        </w:rPr>
        <w:t>split</w:t>
      </w:r>
      <w:r w:rsidRPr="00D9167F">
        <w:t>), 36 frames (</w:t>
      </w:r>
      <w:r w:rsidRPr="00D9167F">
        <w:rPr>
          <w:i/>
        </w:rPr>
        <w:t>half-run split</w:t>
      </w:r>
      <w:r w:rsidRPr="00D9167F">
        <w:t>), and 72 frames (</w:t>
      </w:r>
      <w:r w:rsidRPr="00D9167F">
        <w:rPr>
          <w:i/>
        </w:rPr>
        <w:t>run split</w:t>
      </w:r>
      <w:r w:rsidRPr="00D9167F">
        <w:t xml:space="preserve">). </w:t>
      </w:r>
      <w:r w:rsidR="00D917C1">
        <w:t>For each of these unit sizes</w:t>
      </w:r>
      <w:r w:rsidRPr="00D9167F">
        <w:t>, we</w:t>
      </w:r>
      <w:r w:rsidR="00726694">
        <w:t xml:space="preserve"> formed </w:t>
      </w:r>
      <w:r w:rsidR="00D917C1">
        <w:t>training and test set</w:t>
      </w:r>
      <w:r w:rsidR="00726694">
        <w:t>s</w:t>
      </w:r>
      <w:r w:rsidR="00D917C1">
        <w:t xml:space="preserve"> by</w:t>
      </w:r>
      <w:r w:rsidRPr="00D9167F">
        <w:t xml:space="preserve"> randomly select</w:t>
      </w:r>
      <w:r w:rsidR="00D917C1">
        <w:t>ing</w:t>
      </w:r>
      <w:r w:rsidRPr="00D9167F">
        <w:t xml:space="preserve"> individual units (without replacement)</w:t>
      </w:r>
      <w:r w:rsidR="006E0361">
        <w:t xml:space="preserve"> and estimated classifier performance using these sets</w:t>
      </w:r>
      <w:r w:rsidRPr="00D9167F">
        <w:t>. For the frame and block splits, classifier performance was estimated using ten-fold cross-validation. For the half-run and run splits, only eight- and four-fold cross-validation was used respectively, due to the limited number of runs per subject.</w:t>
      </w:r>
      <w:r>
        <w:t xml:space="preserve"> </w:t>
      </w:r>
      <w:r w:rsidR="00D917C1">
        <w:t>Based on our results, we chose to utilize the block split</w:t>
      </w:r>
      <w:r w:rsidR="006E0361">
        <w:t xml:space="preserve"> for performance </w:t>
      </w:r>
      <w:r w:rsidR="00831E8C">
        <w:t>estimates,</w:t>
      </w:r>
      <w:r w:rsidR="006E0361">
        <w:t xml:space="preserve"> as it did not exhibit an optimistic bias and allowed us to </w:t>
      </w:r>
      <w:r w:rsidR="007114AE">
        <w:t>use more folds in the</w:t>
      </w:r>
      <w:r w:rsidR="006E0361">
        <w:t xml:space="preserve"> cross-validation</w:t>
      </w:r>
      <w:r w:rsidR="007114AE">
        <w:t xml:space="preserve"> </w:t>
      </w:r>
      <w:r w:rsidR="00831E8C">
        <w:t>procedure, which</w:t>
      </w:r>
      <w:r w:rsidR="007114AE">
        <w:t xml:space="preserve"> </w:t>
      </w:r>
      <w:r w:rsidR="006E0361">
        <w:t>reduce</w:t>
      </w:r>
      <w:r w:rsidR="007114AE">
        <w:t>s</w:t>
      </w:r>
      <w:r w:rsidR="006E0361">
        <w:t xml:space="preserve"> the variance of the performance estimate</w:t>
      </w:r>
      <w:r w:rsidR="007114AE">
        <w:t>s.</w:t>
      </w:r>
    </w:p>
    <w:p w:rsidR="002E6A1B" w:rsidRDefault="002E6A1B" w:rsidP="002E6A1B">
      <w:pPr>
        <w:pStyle w:val="Heading2"/>
      </w:pPr>
      <w:r>
        <w:t>Feature Selection</w:t>
      </w:r>
    </w:p>
    <w:p w:rsidR="00F77E24" w:rsidRPr="00F77E24" w:rsidRDefault="009C409B" w:rsidP="00F77E24">
      <w:pPr>
        <w:pStyle w:val="BodyText"/>
      </w:pPr>
      <w:r>
        <w:t>We used</w:t>
      </w:r>
      <w:r w:rsidR="00412DC0">
        <w:t xml:space="preserve"> feature selection method</w:t>
      </w:r>
      <w:r>
        <w:t>s</w:t>
      </w:r>
      <w:r w:rsidR="005900DA">
        <w:t xml:space="preserve"> to remove uninformative voxels</w:t>
      </w:r>
      <w:r>
        <w:t xml:space="preserve">, thus </w:t>
      </w:r>
      <w:r w:rsidR="005900DA">
        <w:t>improv</w:t>
      </w:r>
      <w:r>
        <w:t>ing</w:t>
      </w:r>
      <w:r w:rsidR="005900DA">
        <w:t xml:space="preserve"> </w:t>
      </w:r>
      <w:r w:rsidR="00412DC0">
        <w:t xml:space="preserve">both </w:t>
      </w:r>
      <w:r w:rsidR="005900DA">
        <w:t>training time and performance</w:t>
      </w:r>
      <w:r>
        <w:t xml:space="preserve"> of the machine-learning algorithms</w:t>
      </w:r>
      <w:r w:rsidR="005900DA">
        <w:t xml:space="preserve">. </w:t>
      </w:r>
      <w:r w:rsidR="00412DC0">
        <w:t>This was particularly important for the NN</w:t>
      </w:r>
      <w:r>
        <w:t>,</w:t>
      </w:r>
      <w:r w:rsidR="00412DC0">
        <w:t xml:space="preserve"> where training times can be quite long compared to the </w:t>
      </w:r>
      <w:r w:rsidR="00FF0902">
        <w:t>other methods</w:t>
      </w:r>
      <w:r w:rsidR="00412DC0">
        <w:t xml:space="preserve">. </w:t>
      </w:r>
      <w:r w:rsidR="00F77E24">
        <w:t>Common tools for feature selection in neuroim</w:t>
      </w:r>
      <w:r w:rsidR="00A115FA">
        <w:t>aging include anatomical region-of-</w:t>
      </w:r>
      <w:r w:rsidR="00F77E24">
        <w:t>interest (ROI) selection, principal component analysis (PCA;</w:t>
      </w:r>
      <w:r w:rsidR="00A115FA">
        <w:t xml:space="preserve"> </w:t>
      </w:r>
      <w:r w:rsidR="00F54006">
        <w:fldChar w:fldCharType="begin" w:fldLock="1"/>
      </w:r>
      <w:r w:rsidR="00F51B87">
        <w:instrText>ADDIN CSL_CITATION { "citationItems" : [ { "id" : "ITEM-1", "itemData" : { "DOI" : "10.1037/h0071325", "ISSN" : "0022-0663", "author" : [ { "dropping-particle" : "", "family" : "Hotelling", "given" : "H.", "non-dropping-particle" : "", "parse-names" : false, "suffix" : "" } ], "container-title" : "Journal of Educational Psychology", "id" : "ITEM-1", "issue" : "6", "issued" : { "date-parts" : [ [ "1933" ] ] }, "page" : "417-441", "title" : "Analysis of a complex of statistical variables into principal components.", "type" : "article-journal", "volume" : "24" }, "uris" : [ "http://www.mendeley.com/documents/?uuid=b5a9847a-86da-4a4a-904c-0e2a9803ed5b" ] } ], "mendeley" : { "formattedCitation" : "(Hotelling, 1933)", "plainTextFormattedCitation" : "(Hotelling, 1933)", "previouslyFormattedCitation" : "(Hotelling, 1933)" }, "properties" : { "noteIndex" : 0 }, "schema" : "https://github.com/citation-style-language/schema/raw/master/csl-citation.json" }</w:instrText>
      </w:r>
      <w:r w:rsidR="00F54006">
        <w:fldChar w:fldCharType="separate"/>
      </w:r>
      <w:r w:rsidR="00A115FA" w:rsidRPr="00A115FA">
        <w:rPr>
          <w:noProof/>
        </w:rPr>
        <w:t>(Hotelling, 1933)</w:t>
      </w:r>
      <w:r w:rsidR="00F54006">
        <w:fldChar w:fldCharType="end"/>
      </w:r>
      <w:r w:rsidR="00F77E24">
        <w:t xml:space="preserve">), and univariate statistical tests. ROI selection is a powerful aide for hypothesis testing, but is much less useful </w:t>
      </w:r>
      <w:r w:rsidR="00A115FA">
        <w:t xml:space="preserve">for </w:t>
      </w:r>
      <w:r w:rsidR="00F77E24">
        <w:t xml:space="preserve">data exploration. PCA selects the orthogonal projections with the highest variance, which are generally dominated by physiological nuisance and is therefore not well suited for our purposes. Instead, we used </w:t>
      </w:r>
      <w:r w:rsidR="00F77E24">
        <w:lastRenderedPageBreak/>
        <w:t>ANOVA</w:t>
      </w:r>
      <w:r w:rsidR="00A115FA">
        <w:t xml:space="preserve"> </w:t>
      </w:r>
      <w:r w:rsidR="00F54006">
        <w:fldChar w:fldCharType="begin" w:fldLock="1"/>
      </w:r>
      <w:r w:rsidR="00F51B87">
        <w:instrText>ADDIN CSL_CITATION { "citationItems" : [ { "id" : "ITEM-1", "itemData" : { "author" : [ { "dropping-particle" : "", "family" : "Scheffe", "given" : "Henry", "non-dropping-particle" : "", "parse-names" : false, "suffix" : "" } ], "id" : "ITEM-1", "issued" : { "date-parts" : [ [ "1959" ] ] }, "publisher" : "John Wiley &amp; Sons", "title" : "The analysis of variance", "type" : "book", "volume" : "72" }, "uris" : [ "http://www.mendeley.com/documents/?uuid=bfe7b022-869f-4fbb-a22c-153ef043b04d" ] } ], "mendeley" : { "formattedCitation" : "(Scheffe, 1959)", "plainTextFormattedCitation" : "(Scheffe, 1959)", "previouslyFormattedCitation" : "(Scheffe, 1959)" }, "properties" : { "noteIndex" : 0 }, "schema" : "https://github.com/citation-style-language/schema/raw/master/csl-citation.json" }</w:instrText>
      </w:r>
      <w:r w:rsidR="00F54006">
        <w:fldChar w:fldCharType="separate"/>
      </w:r>
      <w:r w:rsidR="00A115FA" w:rsidRPr="00A115FA">
        <w:rPr>
          <w:noProof/>
        </w:rPr>
        <w:t>(Scheffe, 1959)</w:t>
      </w:r>
      <w:r w:rsidR="00F54006">
        <w:fldChar w:fldCharType="end"/>
      </w:r>
      <w:r w:rsidR="00F77E24">
        <w:t xml:space="preserve">, which </w:t>
      </w:r>
      <w:r w:rsidR="009D680E">
        <w:t xml:space="preserve">has </w:t>
      </w:r>
      <w:r w:rsidR="00F77E24">
        <w:t xml:space="preserve">been shown to be effective for </w:t>
      </w:r>
      <w:r w:rsidR="00904101">
        <w:t>feature selection</w:t>
      </w:r>
      <w:r w:rsidR="00F77E24">
        <w:t xml:space="preserve"> in the context of MVPA </w:t>
      </w:r>
      <w:r w:rsidR="00F54006">
        <w:fldChar w:fldCharType="begin" w:fldLock="1"/>
      </w:r>
      <w:r w:rsidR="00F51B87">
        <w:instrText>ADDIN CSL_CITATION { "citationItems" : [ { "id" : "ITEM-1", "itemData" : { "DOI" : "10.1016/j.tics.2006.07.005", "ISSN" : "1364-6613", "PMID" : "16899397", "abstract" : "A key challenge for cognitive neuroscience is determining how mental representations map onto patterns of neural activity. Recently, researchers have started to address this question by applying sophisticated pattern-classification algorithms to distributed (multi-voxel) patterns of functional MRI data, with the goal of decoding the information that is represented in the subject's brain at a particular point in time. This multi-voxel pattern analysis (MVPA) approach has led to several impressive feats of mind reading. More importantly, MVPA methods constitute a useful new tool for advancing our understanding of neural information processing. We review how researchers are using MVPA methods to characterize neural coding and information processing in domains ranging from visual perception to memory search.", "author" : [ { "dropping-particle" : "", "family" : "Norman", "given" : "Kenneth A", "non-dropping-particle" : "", "parse-names" : false, "suffix" : "" }, { "dropping-particle" : "", "family" : "Polyn", "given" : "Sean M", "non-dropping-particle" : "", "parse-names" : false, "suffix" : "" }, { "dropping-particle" : "", "family" : "Detre", "given" : "Greg J", "non-dropping-particle" : "", "parse-names" : false, "suffix" : "" }, { "dropping-particle" : "V", "family" : "Haxby", "given" : "James", "non-dropping-particle" : "", "parse-names" : false, "suffix" : "" } ], "container-title" : "Trends in cognitive sciences", "id" : "ITEM-1", "issue" : "9", "issued" : { "date-parts" : [ [ "2006", "9" ] ] }, "page" : "424-30", "title" : "Beyond mind-reading: multi-voxel pattern analysis of fMRI data.", "type" : "article-journal", "volume" : "10" }, "uris" : [ "http://www.mendeley.com/documents/?uuid=7da2e6a8-a353-4c42-8cff-344ad564d4c8" ] }, { "id" : "ITEM-2", "itemData" : { "DOI" : "10.1016/j.neuroimage.2008.11.007", "ISSN" : "1095-9572", "PMID" : "19070668", "abstract" : "Interpreting brain image experiments requires analysis of complex, multivariate data. In recent years, one analysis approach that has grown in popularity is the use of machine learning algorithms to train classifiers to decode stimuli, mental states, behaviours and other variables of interest from fMRI data and thereby show the data contain information about them. In this tutorial overview we review some of the key choices faced in using this approach as well as how to derive statistically significant results, illustrating each point from a case study. Furthermore, we show how, in addition to answering the question of 'is there information about a variable of interest' (pattern discrimination), classifiers can be used to tackle other classes of question, namely 'where is the information' (pattern localization) and 'how is that information encoded' (pattern characterization).", "author" : [ { "dropping-particle" : "", "family" : "Pereira", "given" : "Francisco", "non-dropping-particle" : "", "parse-names" : false, "suffix" : "" }, { "dropping-particle" : "", "family" : "Mitchell", "given" : "Tom", "non-dropping-particle" : "", "parse-names" : false, "suffix" : "" }, { "dropping-particle" : "", "family" : "Botvinick", "given" : "Matthew", "non-dropping-particle" : "", "parse-names" : false, "suffix" : "" } ], "container-title" : "NeuroImage", "id" : "ITEM-2", "issue" : "1 Suppl", "issued" : { "date-parts" : [ [ "2009", "3" ] ] }, "page" : "S199-209", "title" : "Machine learning classifiers and fMRI: a tutorial overview.", "type" : "article-journal", "volume" : "45" }, "uris" : [ "http://www.mendeley.com/documents/?uuid=fa30a597-a183-4a6e-b48a-a8476623be8e" ] } ], "mendeley" : { "formattedCitation" : "(Norman, Polyn, Detre, &amp; Haxby, 2006; Pereira et al., 2009)", "plainTextFormattedCitation" : "(Norman, Polyn, Detre, &amp; Haxby, 2006; Pereira et al., 2009)", "previouslyFormattedCitation" : "(Norman, Polyn, Detre, &amp; Haxby, 2006; Pereira et al., 2009)" }, "properties" : { "noteIndex" : 0 }, "schema" : "https://github.com/citation-style-language/schema/raw/master/csl-citation.json" }</w:instrText>
      </w:r>
      <w:r w:rsidR="00F54006">
        <w:fldChar w:fldCharType="separate"/>
      </w:r>
      <w:r w:rsidR="00A115FA" w:rsidRPr="00A115FA">
        <w:rPr>
          <w:noProof/>
        </w:rPr>
        <w:t>(Norman, Polyn, Detre, &amp; Haxby, 2006; Pereira et al., 2009)</w:t>
      </w:r>
      <w:r w:rsidR="00F54006">
        <w:fldChar w:fldCharType="end"/>
      </w:r>
      <w:r w:rsidR="00F77E24">
        <w:t>. The idea behind ANOVA is to calculate the mean and variance for the set of samples in each class (e.g. number of characters), and then use these statistics to determine how different the distributions for each class are. We use</w:t>
      </w:r>
      <w:r w:rsidR="00904101">
        <w:t>d</w:t>
      </w:r>
      <w:r w:rsidR="00F77E24">
        <w:t xml:space="preserve"> ANOVA in one of two different ways: selecting voxels that differ</w:t>
      </w:r>
      <w:r w:rsidR="00904101">
        <w:t>ed</w:t>
      </w:r>
      <w:r w:rsidR="00F77E24">
        <w:t xml:space="preserve"> significantly between with</w:t>
      </w:r>
      <w:r w:rsidR="00904101">
        <w:t>-character</w:t>
      </w:r>
      <w:r w:rsidR="00F77E24">
        <w:t xml:space="preserve"> and without</w:t>
      </w:r>
      <w:r w:rsidR="00904101">
        <w:t>-</w:t>
      </w:r>
      <w:r w:rsidR="00F77E24">
        <w:t>character</w:t>
      </w:r>
      <w:r w:rsidR="00904101">
        <w:t xml:space="preserve"> periods, </w:t>
      </w:r>
      <w:r w:rsidR="00F77E24">
        <w:t>or selecting voxels that differ</w:t>
      </w:r>
      <w:r w:rsidR="00904101">
        <w:t>ed</w:t>
      </w:r>
      <w:r w:rsidR="00F77E24">
        <w:t xml:space="preserve"> significantly across classification targets (i.e. number of characters). To calculate significance, ANOVA estimates the probability that the means of two different samples are different. For comparison, we performed both task-activated feature selection and classification-target feature selection.</w:t>
      </w:r>
      <w:r w:rsidR="00A115FA">
        <w:t xml:space="preserve"> We found classification-target feature selection yielded the best results on this dataset. Additionally, c</w:t>
      </w:r>
      <w:r w:rsidR="00F77E24">
        <w:t>are must be taken to avoid optimistically biasing the accuracy estimates; voxel selection must be performed within each fold of a cross-validation procedure.</w:t>
      </w:r>
    </w:p>
    <w:p w:rsidR="002E6A1B" w:rsidRDefault="002E6A1B" w:rsidP="002E6A1B">
      <w:pPr>
        <w:pStyle w:val="Heading2"/>
      </w:pPr>
      <w:r>
        <w:t>Classification</w:t>
      </w:r>
    </w:p>
    <w:p w:rsidR="005C56D4" w:rsidRDefault="00F77E24" w:rsidP="00F77E24">
      <w:pPr>
        <w:pStyle w:val="BodyText"/>
      </w:pPr>
      <w:r>
        <w:t xml:space="preserve">Using </w:t>
      </w:r>
      <w:r w:rsidR="005900DA">
        <w:t>the time</w:t>
      </w:r>
      <w:r>
        <w:t xml:space="preserve"> series from the voxels selected by the ANOVA </w:t>
      </w:r>
      <w:r w:rsidR="005900DA">
        <w:t>process</w:t>
      </w:r>
      <w:r>
        <w:t>, we constructed classifiers of the following types: one-versus-one multi-class linear sup</w:t>
      </w:r>
      <w:r w:rsidR="00412DC0">
        <w:t>port-</w:t>
      </w:r>
      <w:r w:rsidR="005900DA">
        <w:t>vector machine</w:t>
      </w:r>
      <w:r w:rsidR="007F7C41">
        <w:t xml:space="preserve"> with </w:t>
      </w:r>
      <w:r w:rsidR="00A52514" w:rsidRPr="00A52514">
        <w:rPr>
          <w:i/>
        </w:rPr>
        <w:t>C</w:t>
      </w:r>
      <w:r w:rsidR="007F7C41">
        <w:t xml:space="preserve"> = 1</w:t>
      </w:r>
      <w:r>
        <w:t xml:space="preserve"> </w:t>
      </w:r>
      <w:r w:rsidR="00F54006">
        <w:fldChar w:fldCharType="begin" w:fldLock="1"/>
      </w:r>
      <w:r w:rsidR="00F51B87">
        <w:instrText>ADDIN CSL_CITATION { "citationItems" : [ { "id" : "ITEM-1", "itemData" : { "DOI" : "10.1007/BF00994018", "ISSN" : "0885-6125", "author" : [ { "dropping-particle" : "", "family" : "Cortes", "given" : "Corinna", "non-dropping-particle" : "", "parse-names" : false, "suffix" : "" }, { "dropping-particle" : "", "family" : "Vapnik", "given" : "Vladimir", "non-dropping-particle" : "", "parse-names" : false, "suffix" : "" } ], "container-title" : "Machine Learning", "id" : "ITEM-1", "issue" : "3", "issued" : { "date-parts" : [ [ "1995", "9" ] ] }, "page" : "273-297", "title" : "Support-vector networks", "type" : "article-journal", "volume" : "20" }, "uris" : [ "http://www.mendeley.com/documents/?uuid=d02900ff-d457-4ef1-9d58-9b0f8a3066f9" ] }, { "id" : "ITEM-2", "itemData" : { "author" : [ { "dropping-particle" : "", "family" : "Weston", "given" : "J", "non-dropping-particle" : "", "parse-names" : false, "suffix" : "" }, { "dropping-particle" : "", "family" : "Watkins", "given" : "C", "non-dropping-particle" : "", "parse-names" : false, "suffix" : "" } ], "container-title" : "ESANN", "id" : "ITEM-2", "issued" : { "date-parts" : [ [ "1999" ] ] }, "page" : "61-72", "title" : "Support vector machines for multi-class pattern recognition", "type" : "article-journal", "volume" : "99" }, "uris" : [ "http://www.mendeley.com/documents/?uuid=c034919d-c902-4db2-8b8b-a9565f04562a" ] } ], "mendeley" : { "formattedCitation" : "(Cortes &amp; Vapnik, 1995; Weston &amp; Watkins, 1999)", "plainTextFormattedCitation" : "(Cortes &amp; Vapnik, 1995; Weston &amp; Watkins, 1999)", "previouslyFormattedCitation" : "(Cortes &amp; Vapnik, 1995; Weston &amp; Watkins, 1999)" }, "properties" : { "noteIndex" : 0 }, "schema" : "https://github.com/citation-style-language/schema/raw/master/csl-citation.json" }</w:instrText>
      </w:r>
      <w:r w:rsidR="00F54006">
        <w:fldChar w:fldCharType="separate"/>
      </w:r>
      <w:r w:rsidR="005900DA" w:rsidRPr="005900DA">
        <w:rPr>
          <w:noProof/>
        </w:rPr>
        <w:t>(Cortes &amp; Vapnik, 1995; Weston &amp; Watkins, 1999)</w:t>
      </w:r>
      <w:r w:rsidR="00F54006">
        <w:fldChar w:fldCharType="end"/>
      </w:r>
      <w:r>
        <w:t>, feed</w:t>
      </w:r>
      <w:r w:rsidR="005900DA">
        <w:t>-</w:t>
      </w:r>
      <w:r>
        <w:t xml:space="preserve">forward neural network </w:t>
      </w:r>
      <w:r w:rsidR="009F5747">
        <w:t xml:space="preserve">with </w:t>
      </w:r>
      <w:r w:rsidR="00CA113C">
        <w:t xml:space="preserve">scaled </w:t>
      </w:r>
      <w:r w:rsidR="009F5747">
        <w:t xml:space="preserve">conjugate gradient backpropagation training </w:t>
      </w:r>
      <w:r w:rsidR="00F54006">
        <w:fldChar w:fldCharType="begin" w:fldLock="1"/>
      </w:r>
      <w:r w:rsidR="00963614">
        <w:instrText>ADDIN CSL_CITATION { "citationItems" : [ { "id" : "ITEM-1", "itemData" : { "DOI" : "10.1016/0893-6080(89)90020-8", "ISSN" : "08936080", "author" : [ { "dropping-particle" : "", "family" : "Hornik", "given" : "Kurt", "non-dropping-particle" : "", "parse-names" : false, "suffix" : "" }, { "dropping-particle" : "", "family" : "Stinchcombe", "given" : "Maxwell", "non-dropping-particle" : "", "parse-names" : false, "suffix" : "" }, { "dropping-particle" : "", "family" : "White", "given" : "Halbert", "non-dropping-particle" : "", "parse-names" : false, "suffix" : "" } ], "container-title" : "Neural Networks", "id" : "ITEM-1", "issue" : "5", "issued" : { "date-parts" : [ [ "1989", "1" ] ] }, "page" : "359-366", "title" : "Multilayer feedforward networks are universal approximators", "type" : "article-journal", "volume" : "2" }, "uris" : [ "http://www.mendeley.com/documents/?uuid=5fcafd93-4a56-448d-b9f8-8e07917802ef" ] }, { "id" : "ITEM-2", "itemData" : { "DOI" : "10.1109/72.329697", "ISSN" : "1045-9227", "PMID" : "18267874", "abstract" : "The Marquardt algorithm for nonlinear least squares is presented and is incorporated into the backpropagation algorithm for training feedforward neural networks. The algorithm is tested on several function approximation problems, and is compared with a conjugate gradient algorithm and a variable learning rate algorithm. It is found that the Marquardt algorithm is much more efficient than either of the other techniques when the network contains no more than a few hundred weights.", "author" : [ { "dropping-particle" : "", "family" : "Hagan", "given" : "Martin T", "non-dropping-particle" : "", "parse-names" : false, "suffix" : "" }, { "dropping-particle" : "", "family" : "Menhaj", "given" : "Mohammad B", "non-dropping-particle" : "", "parse-names" : false, "suffix" : "" } ], "container-title" : "IEEE transactions on neural networks / a publication of the IEEE Neural Networks Council", "id" : "ITEM-2", "issue" : "6", "issued" : { "date-parts" : [ [ "1994", "1" ] ] }, "page" : "989-93", "title" : "Training feedforward networks with the Marquardt algorithm.", "type" : "article-journal", "volume" : "5" }, "uris" : [ "http://www.mendeley.com/documents/?uuid=9adbbeb5-68e0-4cd9-a34c-c65858d598cb" ] }, { "id" : "ITEM-3", "itemData" : { "author" : [ { "dropping-particle" : "", "family" : "M\u00f8ller", "given" : "MF", "non-dropping-particle" : "", "parse-names" : false, "suffix" : "" } ], "container-title" : "Neural networks", "id" : "ITEM-3", "issued" : { "date-parts" : [ [ "1993" ] ] }, "page" : "525-533", "title" : "A Scaled Conjugate Gradient Algorithm for Fast Supervised Learning", "type" : "article-journal", "volume" : "6" }, "uris" : [ "http://www.mendeley.com/documents/?uuid=8c85e2a7-5906-49eb-aaec-ea560dfcb3b3" ] } ], "mendeley" : { "formattedCitation" : "(Hagan &amp; Menhaj, 1994; Hornik, Stinchcombe, &amp; White, 1989; M\u00f8ller, 1993)", "plainTextFormattedCitation" : "(Hagan &amp; Menhaj, 1994; Hornik, Stinchcombe, &amp; White, 1989; M\u00f8ller, 1993)", "previouslyFormattedCitation" : "(Hagan &amp; Menhaj, 1994; Hornik, Stinchcombe, &amp; White, 1989; M\u00f8ller, 1993)" }, "properties" : { "noteIndex" : 0 }, "schema" : "https://github.com/citation-style-language/schema/raw/master/csl-citation.json" }</w:instrText>
      </w:r>
      <w:r w:rsidR="00F54006">
        <w:fldChar w:fldCharType="separate"/>
      </w:r>
      <w:r w:rsidR="00C0488E" w:rsidRPr="00C0488E">
        <w:rPr>
          <w:noProof/>
        </w:rPr>
        <w:t>(Hagan &amp; Menhaj, 1994; Hornik, Stinchcombe, &amp; White, 1989; Møller, 1993)</w:t>
      </w:r>
      <w:r w:rsidR="00F54006">
        <w:fldChar w:fldCharType="end"/>
      </w:r>
      <w:r>
        <w:t xml:space="preserve">, Gaussian naive Bayes classifier (GNB) </w:t>
      </w:r>
      <w:r w:rsidR="00F54006">
        <w:fldChar w:fldCharType="begin" w:fldLock="1"/>
      </w:r>
      <w:r w:rsidR="00F51B87">
        <w:instrText>ADDIN CSL_CITATION { "citationItems" : [ { "id" : "ITEM-1", "itemData" : { "author" : [ { "dropping-particle" : "", "family" : "Duda", "given" : "Richard", "non-dropping-particle" : "", "parse-names" : false, "suffix" : "" }, { "dropping-particle" : "", "family" : "Hart", "given" : "Peter", "non-dropping-particle" : "", "parse-names" : false, "suffix" : "" } ], "edition" : "Vol. 3", "id" : "ITEM-1", "issued" : { "date-parts" : [ [ "1973" ] ] }, "publisher" : "Wiley", "publisher-place" : "New York", "title" : "Pattern classification and scene analysis", "type" : "book" }, "uris" : [ "http://www.mendeley.com/documents/?uuid=a71b005a-7c40-478f-83b5-56dc03df4f8f" ] } ], "mendeley" : { "formattedCitation" : "(Duda &amp; Hart, 1973)", "plainTextFormattedCitation" : "(Duda &amp; Hart, 1973)", "previouslyFormattedCitation" : "(Duda &amp; Hart, 1973)" }, "properties" : { "noteIndex" : 0 }, "schema" : "https://github.com/citation-style-language/schema/raw/master/csl-citation.json" }</w:instrText>
      </w:r>
      <w:r w:rsidR="00F54006">
        <w:fldChar w:fldCharType="separate"/>
      </w:r>
      <w:r w:rsidR="005900DA" w:rsidRPr="005900DA">
        <w:rPr>
          <w:noProof/>
        </w:rPr>
        <w:t>(Duda &amp; Hart, 1973)</w:t>
      </w:r>
      <w:r w:rsidR="00F54006">
        <w:fldChar w:fldCharType="end"/>
      </w:r>
      <w:r>
        <w:t xml:space="preserve">, and </w:t>
      </w:r>
      <w:r w:rsidR="00A52514" w:rsidRPr="00A52514">
        <w:rPr>
          <w:i/>
        </w:rPr>
        <w:t>k</w:t>
      </w:r>
      <w:r>
        <w:t>-nearest neighbor classifier (KNN)</w:t>
      </w:r>
      <w:r w:rsidR="007F7C41">
        <w:t xml:space="preserve"> with </w:t>
      </w:r>
      <w:r w:rsidR="00A52514" w:rsidRPr="00A52514">
        <w:rPr>
          <w:i/>
        </w:rPr>
        <w:t>k</w:t>
      </w:r>
      <w:r w:rsidR="007F7C41">
        <w:t xml:space="preserve"> = 6</w:t>
      </w:r>
      <w:r>
        <w:t xml:space="preserve"> </w:t>
      </w:r>
      <w:r w:rsidR="00F54006">
        <w:fldChar w:fldCharType="begin" w:fldLock="1"/>
      </w:r>
      <w:r w:rsidR="00F51B87">
        <w:instrText>ADDIN CSL_CITATION { "citationItems" : [ { "id" : "ITEM-1", "itemData" : { "DOI" : "10.1109/TIT.1967.1053964", "ISSN" : "0018-9448", "author" : [ { "dropping-particle" : "", "family" : "Cover", "given" : "T.", "non-dropping-particle" : "", "parse-names" : false, "suffix" : "" }, { "dropping-particle" : "", "family" : "Hart", "given" : "P.", "non-dropping-particle" : "", "parse-names" : false, "suffix" : "" } ], "container-title" : "IEEE Transactions on Information Theory", "id" : "ITEM-1", "issue" : "1", "issued" : { "date-parts" : [ [ "1967", "1" ] ] }, "page" : "21-27", "title" : "Nearest neighbor pattern classification", "type" : "article-journal", "volume" : "13" }, "uris" : [ "http://www.mendeley.com/documents/?uuid=a093ef3f-5068-44b3-b41f-ce55faec03e6" ] } ], "mendeley" : { "formattedCitation" : "(Cover &amp; Hart, 1967)", "plainTextFormattedCitation" : "(Cover &amp; Hart, 1967)", "previouslyFormattedCitation" : "(Cover &amp; Hart, 1967)" }, "properties" : { "noteIndex" : 0 }, "schema" : "https://github.com/citation-style-language/schema/raw/master/csl-citation.json" }</w:instrText>
      </w:r>
      <w:r w:rsidR="00F54006">
        <w:fldChar w:fldCharType="separate"/>
      </w:r>
      <w:r w:rsidR="005900DA" w:rsidRPr="005900DA">
        <w:rPr>
          <w:noProof/>
        </w:rPr>
        <w:t>(Cover &amp; Hart, 1967)</w:t>
      </w:r>
      <w:r w:rsidR="00F54006">
        <w:fldChar w:fldCharType="end"/>
      </w:r>
      <w:r>
        <w:t>.</w:t>
      </w:r>
      <w:r w:rsidR="005900DA">
        <w:t xml:space="preserve"> </w:t>
      </w:r>
      <w:r w:rsidR="00BB4006">
        <w:t xml:space="preserve">The parameters for the SVM and KNN were determined by a grid-search </w:t>
      </w:r>
      <w:r w:rsidR="00F54006">
        <w:fldChar w:fldCharType="begin" w:fldLock="1"/>
      </w:r>
      <w:r w:rsidR="00BB4006">
        <w:instrText>ADDIN CSL_CITATION { "citationItems" : [ { "id" : "ITEM-1", "itemData" : { "author" : [ { "dropping-particle" : "", "family" : "Hsu", "given" : "Chih-wei", "non-dropping-particle" : "", "parse-names" : false, "suffix" : "" }, { "dropping-particle" : "", "family" : "Chang", "given" : "Chih-chung", "non-dropping-particle" : "", "parse-names" : false, "suffix" : "" }, { "dropping-particle" : "", "family" : "Lin", "given" : "Chih-jen", "non-dropping-particle" : "", "parse-names" : false, "suffix" : "" } ], "id" : "ITEM-1", "issue" : "1", "issued" : { "date-parts" : [ [ "2010" ] ] }, "page" : "1-16", "title" : "A Practical Guide to Support Vector Classification", "type" : "article-journal", "volume" : "1" }, "uris" : [ "http://www.mendeley.com/documents/?uuid=5fa91792-3573-4f98-bcfe-07328d2230cd" ] } ], "mendeley" : { "formattedCitation" : "(Hsu, Chang, &amp; Lin, 2010)", "plainTextFormattedCitation" : "(Hsu, Chang, &amp; Lin, 2010)", "previouslyFormattedCitation" : "(Hsu, Chang, &amp; Lin, 2010)" }, "properties" : { "noteIndex" : 0 }, "schema" : "https://github.com/citation-style-language/schema/raw/master/csl-citation.json" }</w:instrText>
      </w:r>
      <w:r w:rsidR="00F54006">
        <w:fldChar w:fldCharType="separate"/>
      </w:r>
      <w:r w:rsidR="00BB4006" w:rsidRPr="00696FA1">
        <w:rPr>
          <w:noProof/>
        </w:rPr>
        <w:t>(Hsu, Chang, &amp; Lin, 2010)</w:t>
      </w:r>
      <w:r w:rsidR="00F54006">
        <w:fldChar w:fldCharType="end"/>
      </w:r>
      <w:r w:rsidR="00BB4006">
        <w:t xml:space="preserve"> on a left-out dataset. That is, </w:t>
      </w:r>
      <w:r w:rsidR="000D7FE9">
        <w:t xml:space="preserve">the parameters were obtained </w:t>
      </w:r>
      <w:r w:rsidR="00BB4006">
        <w:t xml:space="preserve">on data </w:t>
      </w:r>
      <w:r w:rsidR="000D7FE9">
        <w:t xml:space="preserve">not </w:t>
      </w:r>
      <w:r w:rsidR="00BB4006">
        <w:t xml:space="preserve">used in the cross-validation procedure to estimate performance. </w:t>
      </w:r>
      <w:r w:rsidR="00577BD0">
        <w:t>The performance of e</w:t>
      </w:r>
      <w:r>
        <w:t xml:space="preserve">ach classifier was </w:t>
      </w:r>
      <w:r w:rsidR="00577BD0">
        <w:t xml:space="preserve">estimated for </w:t>
      </w:r>
      <w:r w:rsidR="002F641D">
        <w:t xml:space="preserve">three different classification problems: whether characters were present, how many characters were present, and what type of characters was present. </w:t>
      </w:r>
      <w:r w:rsidR="007239F1">
        <w:t xml:space="preserve">For the former classification, the full time series was utilized; for the latter two classifications, we used only the fMRI data obtained during the character-present periods. </w:t>
      </w:r>
      <w:r w:rsidR="002F641D">
        <w:t>The number of examples for each label was always balanced.</w:t>
      </w:r>
      <w:r>
        <w:t xml:space="preserve"> </w:t>
      </w:r>
    </w:p>
    <w:p w:rsidR="007F7C41" w:rsidRDefault="009C6E84" w:rsidP="009F5747">
      <w:pPr>
        <w:pStyle w:val="BodyText"/>
      </w:pPr>
      <w:r>
        <w:t xml:space="preserve">Although the NN can potentially learn more complex classification functions than the other algorithms, it </w:t>
      </w:r>
      <w:r w:rsidR="007E0D88">
        <w:t>uses</w:t>
      </w:r>
      <w:r>
        <w:t xml:space="preserve"> a stochastic training process and </w:t>
      </w:r>
      <w:r w:rsidR="007E0D88">
        <w:t xml:space="preserve">has </w:t>
      </w:r>
      <w:r>
        <w:t xml:space="preserve">many more free parameters. </w:t>
      </w:r>
      <w:r w:rsidR="005C56D4">
        <w:t xml:space="preserve">To overcome these issues, </w:t>
      </w:r>
      <w:r w:rsidR="009F5747">
        <w:t>we perform</w:t>
      </w:r>
      <w:r w:rsidR="007239F1">
        <w:t>ed</w:t>
      </w:r>
      <w:r w:rsidR="009F5747">
        <w:t xml:space="preserve"> model selection within each fold of the cross-validation procedure using a validation phase. First, part of the training data </w:t>
      </w:r>
      <w:r w:rsidR="007239F1">
        <w:t xml:space="preserve">was </w:t>
      </w:r>
      <w:r w:rsidR="009F5747">
        <w:t>held out as the validation set. We then perform</w:t>
      </w:r>
      <w:r w:rsidR="007239F1">
        <w:t>ed</w:t>
      </w:r>
      <w:r w:rsidR="009F5747">
        <w:t xml:space="preserve"> a grid-search on the number of hidden nodes and select</w:t>
      </w:r>
      <w:r w:rsidR="007239F1">
        <w:t>ed</w:t>
      </w:r>
      <w:r w:rsidR="009F5747">
        <w:t xml:space="preserve"> the best value based on the network’s performance on the held</w:t>
      </w:r>
      <w:r w:rsidR="007239F1">
        <w:t>-</w:t>
      </w:r>
      <w:r w:rsidR="009F5747">
        <w:t>out validation set. Then</w:t>
      </w:r>
      <w:r w:rsidR="007239F1">
        <w:t>,</w:t>
      </w:r>
      <w:r w:rsidR="009F5747">
        <w:t xml:space="preserve"> using this hidden</w:t>
      </w:r>
      <w:r w:rsidR="007239F1">
        <w:t>-</w:t>
      </w:r>
      <w:r w:rsidR="009F5747">
        <w:t>node value, we train</w:t>
      </w:r>
      <w:r w:rsidR="007239F1">
        <w:t>ed</w:t>
      </w:r>
      <w:r w:rsidR="009F5747">
        <w:t xml:space="preserve"> 20 more networks and again select</w:t>
      </w:r>
      <w:r w:rsidR="007239F1">
        <w:t>ed</w:t>
      </w:r>
      <w:r w:rsidR="009F5747">
        <w:t xml:space="preserve"> the best network based on performance on the held out validation set. This procedure reduce</w:t>
      </w:r>
      <w:r w:rsidR="007239F1">
        <w:t>d</w:t>
      </w:r>
      <w:r w:rsidR="009D680E">
        <w:t xml:space="preserve"> considerably</w:t>
      </w:r>
      <w:r w:rsidR="009F5747">
        <w:t xml:space="preserve"> the variance of the NNs cross-validated performance.</w:t>
      </w:r>
    </w:p>
    <w:p w:rsidR="004D1EF5" w:rsidRDefault="00342811" w:rsidP="004D1EF5">
      <w:pPr>
        <w:pStyle w:val="Heading2"/>
      </w:pPr>
      <w:r>
        <w:t>Classifier</w:t>
      </w:r>
      <w:r w:rsidR="004D1EF5">
        <w:t xml:space="preserve"> Probability and Confidence</w:t>
      </w:r>
    </w:p>
    <w:p w:rsidR="004D1EF5" w:rsidRDefault="004D1EF5" w:rsidP="004D1EF5">
      <w:pPr>
        <w:pStyle w:val="BodyText"/>
      </w:pPr>
      <w:r w:rsidRPr="009467F7">
        <w:t>A</w:t>
      </w:r>
      <w:r>
        <w:t>ll</w:t>
      </w:r>
      <w:r w:rsidRPr="009467F7">
        <w:t xml:space="preserve"> classifier</w:t>
      </w:r>
      <w:r>
        <w:t>s</w:t>
      </w:r>
      <w:r w:rsidRPr="009467F7">
        <w:t xml:space="preserve"> return a label for an input, but </w:t>
      </w:r>
      <w:r>
        <w:t>not all</w:t>
      </w:r>
      <w:r w:rsidRPr="009467F7">
        <w:t xml:space="preserve"> classifiers return the probability that the label is correct. </w:t>
      </w:r>
      <w:r>
        <w:t xml:space="preserve">For example, the SVM can only return a label, </w:t>
      </w:r>
      <w:r w:rsidR="00BE7C32">
        <w:t>where</w:t>
      </w:r>
      <w:r w:rsidR="00342811">
        <w:t xml:space="preserve">as </w:t>
      </w:r>
      <w:r>
        <w:t xml:space="preserve">the GNB classifier </w:t>
      </w:r>
      <w:r w:rsidR="00BE7C32">
        <w:t xml:space="preserve">and feed-forward NN </w:t>
      </w:r>
      <w:r>
        <w:t>can return the probability for all labels</w:t>
      </w:r>
      <w:r w:rsidR="00342811">
        <w:t xml:space="preserve"> </w:t>
      </w:r>
      <w:r w:rsidR="00F54006">
        <w:fldChar w:fldCharType="begin" w:fldLock="1"/>
      </w:r>
      <w:r>
        <w:instrText>ADDIN CSL_CITATION { "citationItems" : [ { "id" : "ITEM-1", "itemData" : { "DOI" : "10.1162/neco.1991.3.4.461", "ISSN" : "0899-7667", "author" : [ { "dropping-particle" : "", "family" : "Richard", "given" : "Michael D.", "non-dropping-particle" : "", "parse-names" : false, "suffix" : "" }, { "dropping-particle" : "", "family" : "Lippmann", "given" : "Richard P.", "non-dropping-particle" : "", "parse-names" : false, "suffix" : "" } ], "container-title" : "Neural Computation", "id" : "ITEM-1", "issue" : "4", "issued" : { "date-parts" : [ [ "1991", "12" ] ] }, "page" : "461-483", "title" : "Neural Network Classifiers Estimate Bayesian a posteriori Probabilities", "type" : "article-journal", "volume" : "3" }, "uris" : [ "http://www.mendeley.com/documents/?uuid=5d8e6859-a242-4e00-904f-73d24e14a3e4" ] } ], "mendeley" : { "formattedCitation" : "(Richard &amp; Lippmann, 1991)", "plainTextFormattedCitation" : "(Richard &amp; Lippmann, 1991)", "previouslyFormattedCitation" : "(Richard &amp; Lippmann, 1991)" }, "properties" : { "noteIndex" : 0 }, "schema" : "https://github.com/citation-style-language/schema/raw/master/csl-citation.json" }</w:instrText>
      </w:r>
      <w:r w:rsidR="00F54006">
        <w:fldChar w:fldCharType="separate"/>
      </w:r>
      <w:r w:rsidRPr="00041292">
        <w:rPr>
          <w:noProof/>
        </w:rPr>
        <w:t>(Richard &amp; Lippmann, 1991)</w:t>
      </w:r>
      <w:r w:rsidR="00F54006">
        <w:fldChar w:fldCharType="end"/>
      </w:r>
      <w:r>
        <w:t xml:space="preserve">. Normally, one </w:t>
      </w:r>
      <w:r w:rsidR="00342811">
        <w:t xml:space="preserve">chooses </w:t>
      </w:r>
      <w:r>
        <w:t>the label with the maximum probability</w:t>
      </w:r>
      <w:r w:rsidR="00342811">
        <w:t xml:space="preserve"> as the selected class</w:t>
      </w:r>
      <w:r>
        <w:t xml:space="preserve"> </w:t>
      </w:r>
      <w:r w:rsidR="00342811">
        <w:t xml:space="preserve">while </w:t>
      </w:r>
      <w:r>
        <w:t>ignor</w:t>
      </w:r>
      <w:r w:rsidR="00342811">
        <w:t>ing</w:t>
      </w:r>
      <w:r>
        <w:t xml:space="preserve"> its value, but we </w:t>
      </w:r>
      <w:r w:rsidR="00342811">
        <w:t xml:space="preserve">explored </w:t>
      </w:r>
      <w:r>
        <w:t xml:space="preserve">the use of this probability information to improve classification accuracy. </w:t>
      </w:r>
      <w:r w:rsidR="00DA47C4">
        <w:t xml:space="preserve">It is also useful to consider a heuristic, which we shall call </w:t>
      </w:r>
      <w:r w:rsidR="00F743ED" w:rsidRPr="00F743ED">
        <w:rPr>
          <w:i/>
        </w:rPr>
        <w:t>confidence</w:t>
      </w:r>
      <w:r w:rsidR="00F743ED">
        <w:t>, which</w:t>
      </w:r>
      <w:r w:rsidR="00DA47C4">
        <w:t xml:space="preserve"> is correlated with the probability that the chosen label is correct. For </w:t>
      </w:r>
      <w:r w:rsidR="00F743ED">
        <w:t xml:space="preserve">the GNB classifier, </w:t>
      </w:r>
      <w:r w:rsidR="00DA47C4">
        <w:t xml:space="preserve">the probability of the chosen label can be used directly. </w:t>
      </w:r>
      <w:r w:rsidR="00F743ED">
        <w:t xml:space="preserve">However, the output of the NN is only an approximation of the </w:t>
      </w:r>
      <w:r w:rsidR="00F743ED">
        <w:lastRenderedPageBreak/>
        <w:t>posterior probabilities. Therefore, the outputs are first normalized to sum to one across all labels</w:t>
      </w:r>
      <w:r w:rsidR="000D7FE9">
        <w:t>,</w:t>
      </w:r>
      <w:r w:rsidR="00F743ED">
        <w:t xml:space="preserve"> and then the output corresponding to the selected label is taken to be that label’s confidence. Since the SVM only returns a label, generating a measure of </w:t>
      </w:r>
      <w:r w:rsidR="00F743ED" w:rsidRPr="0079676F">
        <w:t>confidence</w:t>
      </w:r>
      <w:r w:rsidR="00F743ED">
        <w:rPr>
          <w:i/>
        </w:rPr>
        <w:t xml:space="preserve"> </w:t>
      </w:r>
      <w:r w:rsidR="00F743ED">
        <w:t>is not as straightforward</w:t>
      </w:r>
      <w:r w:rsidR="00C82789">
        <w:t xml:space="preserve"> and we therefore elected to only measure the </w:t>
      </w:r>
      <w:r w:rsidR="00C82789" w:rsidRPr="0079676F">
        <w:t>confidence</w:t>
      </w:r>
      <w:r w:rsidR="00C82789">
        <w:rPr>
          <w:i/>
        </w:rPr>
        <w:t xml:space="preserve"> </w:t>
      </w:r>
      <w:r w:rsidR="00C82789">
        <w:t>of the NN</w:t>
      </w:r>
      <w:r w:rsidR="00F743ED">
        <w:t xml:space="preserve">. </w:t>
      </w:r>
      <w:ins w:id="107" w:author="Andrew" w:date="2015-04-10T15:11:00Z">
        <w:r w:rsidR="002527F2">
          <w:t xml:space="preserve">How well confidence correlates with the true probability depends on how well the NN has approximated </w:t>
        </w:r>
      </w:ins>
      <w:ins w:id="108" w:author="Andrew" w:date="2015-04-10T15:12:00Z">
        <w:r w:rsidR="002527F2">
          <w:t>the joint probability distribution</w:t>
        </w:r>
      </w:ins>
      <w:ins w:id="109" w:author="Andrew" w:date="2015-04-10T15:18:00Z">
        <w:r w:rsidR="00AF604F">
          <w:t xml:space="preserve"> after training</w:t>
        </w:r>
      </w:ins>
      <w:ins w:id="110" w:author="Andrew" w:date="2015-04-10T15:12:00Z">
        <w:r w:rsidR="002527F2">
          <w:t xml:space="preserve">. </w:t>
        </w:r>
      </w:ins>
      <w:ins w:id="111" w:author="Andrew" w:date="2015-04-10T15:36:00Z">
        <w:r w:rsidR="007332F9">
          <w:t xml:space="preserve">The true probability cannot be measured directly, but we can compare the </w:t>
        </w:r>
      </w:ins>
      <w:ins w:id="112" w:author="Andrew" w:date="2015-04-10T15:37:00Z">
        <w:r w:rsidR="007332F9">
          <w:t>average</w:t>
        </w:r>
      </w:ins>
      <w:ins w:id="113" w:author="Andrew" w:date="2015-04-10T15:36:00Z">
        <w:r w:rsidR="007332F9">
          <w:t xml:space="preserve"> confidence with the </w:t>
        </w:r>
      </w:ins>
      <w:ins w:id="114" w:author="Andrew" w:date="2015-04-10T15:37:00Z">
        <w:r w:rsidR="007332F9">
          <w:t>average probability that a label is correct</w:t>
        </w:r>
      </w:ins>
      <w:ins w:id="115" w:author="Andrew" w:date="2015-04-10T15:38:00Z">
        <w:r w:rsidR="007332F9">
          <w:t>, that is, the estimated classifier accuracy</w:t>
        </w:r>
      </w:ins>
      <w:ins w:id="116" w:author="Andrew" w:date="2015-04-10T15:37:00Z">
        <w:r w:rsidR="007332F9">
          <w:t xml:space="preserve">. </w:t>
        </w:r>
      </w:ins>
      <w:r w:rsidR="00DA47C4" w:rsidRPr="00F743ED">
        <w:t>To</w:t>
      </w:r>
      <w:r w:rsidR="00DA47C4" w:rsidRPr="009467F7">
        <w:t xml:space="preserve"> see how well </w:t>
      </w:r>
      <w:ins w:id="117" w:author="Andrew" w:date="2015-04-10T15:39:00Z">
        <w:r w:rsidR="007332F9">
          <w:t>the NN is estimating the joint probability distribution</w:t>
        </w:r>
      </w:ins>
      <w:del w:id="118" w:author="Andrew" w:date="2015-04-10T15:40:00Z">
        <w:r w:rsidR="00DA47C4" w:rsidRPr="009467F7" w:rsidDel="007332F9">
          <w:delText>correlated this measure is with classifier accuracy</w:delText>
        </w:r>
      </w:del>
      <w:r w:rsidR="00DA47C4" w:rsidRPr="009467F7">
        <w:t xml:space="preserve">, we averaged </w:t>
      </w:r>
      <w:del w:id="119" w:author="Andrew" w:date="2015-04-10T15:40:00Z">
        <w:r w:rsidR="00DA47C4" w:rsidRPr="009467F7" w:rsidDel="007332F9">
          <w:delText xml:space="preserve">this </w:delText>
        </w:r>
      </w:del>
      <w:r w:rsidR="00DA47C4" w:rsidRPr="009467F7">
        <w:t xml:space="preserve">confidence </w:t>
      </w:r>
      <w:del w:id="120" w:author="Andrew" w:date="2015-04-10T15:40:00Z">
        <w:r w:rsidR="00DA47C4" w:rsidRPr="009467F7" w:rsidDel="007332F9">
          <w:delText>value</w:delText>
        </w:r>
      </w:del>
      <w:r w:rsidR="00DA47C4" w:rsidRPr="009467F7">
        <w:t xml:space="preserve"> across all frames in a session and plotted </w:t>
      </w:r>
      <w:ins w:id="121" w:author="Andrew" w:date="2015-04-10T15:40:00Z">
        <w:r w:rsidR="007332F9">
          <w:t>it</w:t>
        </w:r>
      </w:ins>
      <w:del w:id="122" w:author="Andrew" w:date="2015-04-10T15:40:00Z">
        <w:r w:rsidR="00DA47C4" w:rsidRPr="009467F7" w:rsidDel="007332F9">
          <w:delText>the aggregate confidence</w:delText>
        </w:r>
      </w:del>
      <w:r w:rsidR="00DA47C4" w:rsidRPr="009467F7">
        <w:t xml:space="preserve"> against the session’s cross-validated performance.</w:t>
      </w:r>
      <w:ins w:id="123" w:author="Andrew" w:date="2015-04-10T15:42:00Z">
        <w:r w:rsidR="007332F9">
          <w:t xml:space="preserve"> It is also worth noting that confidence is calculated from the output of a trained NN and an input example</w:t>
        </w:r>
      </w:ins>
      <w:ins w:id="124" w:author="Andrew" w:date="2015-04-10T15:44:00Z">
        <w:r w:rsidR="007332F9">
          <w:t xml:space="preserve">, but not the associated label. This means that confidence could potentially be used as an independent quality estimate if the neural network was trained on </w:t>
        </w:r>
      </w:ins>
      <w:ins w:id="125" w:author="Andrew" w:date="2015-04-10T15:47:00Z">
        <w:r w:rsidR="000C6263">
          <w:t>an independent dataset.</w:t>
        </w:r>
      </w:ins>
    </w:p>
    <w:p w:rsidR="0086727B" w:rsidRDefault="0086727B" w:rsidP="0086727B">
      <w:pPr>
        <w:pStyle w:val="Heading2"/>
      </w:pPr>
      <w:r>
        <w:t>Block Integration</w:t>
      </w:r>
    </w:p>
    <w:p w:rsidR="00342811" w:rsidRDefault="00FB4A47" w:rsidP="009F5747">
      <w:pPr>
        <w:pStyle w:val="BodyText"/>
      </w:pPr>
      <w:r>
        <w:t xml:space="preserve">A common approach to boost </w:t>
      </w:r>
      <w:r w:rsidR="00342811">
        <w:t xml:space="preserve">classification accuracy </w:t>
      </w:r>
      <w:r>
        <w:t>is to average across frames in a stimulus block</w:t>
      </w:r>
      <w:r w:rsidR="00342811">
        <w:t xml:space="preserve"> </w:t>
      </w:r>
      <w:r w:rsidR="00F54006">
        <w:fldChar w:fldCharType="begin" w:fldLock="1"/>
      </w:r>
      <w:r w:rsidR="00100498">
        <w:instrText>ADDIN CSL_CITATION { "citationItems" : [ { "id" : "ITEM-1", "itemData" : { "DOI" : "10.1016/j.neuroimage.2008.11.007", "ISSN" : "1095-9572", "PMID" : "19070668", "abstract" : "Interpreting brain image experiments requires analysis of complex, multivariate data. In recent years, one analysis approach that has grown in popularity is the use of machine learning algorithms to train classifiers to decode stimuli, mental states, behaviours and other variables of interest from fMRI data and thereby show the data contain information about them. In this tutorial overview we review some of the key choices faced in using this approach as well as how to derive statistically significant results, illustrating each point from a case study. Furthermore, we show how, in addition to answering the question of 'is there information about a variable of interest' (pattern discrimination), classifiers can be used to tackle other classes of question, namely 'where is the information' (pattern localization) and 'how is that information encoded' (pattern characterization).", "author" : [ { "dropping-particle" : "", "family" : "Pereira", "given" : "Francisco", "non-dropping-particle" : "", "parse-names" : false, "suffix" : "" }, { "dropping-particle" : "", "family" : "Mitchell", "given" : "Tom", "non-dropping-particle" : "", "parse-names" : false, "suffix" : "" }, { "dropping-particle" : "", "family" : "Botvinick", "given" : "Matthew", "non-dropping-particle" : "", "parse-names" : false, "suffix" : "" } ], "container-title" : "NeuroImage", "id" : "ITEM-1", "issue" : "1 Suppl", "issued" : { "date-parts" : [ [ "2009", "3" ] ] }, "page" : "S199-209", "title" : "Machine learning classifiers and fMRI: a tutorial overview.", "type" : "article-journal", "volume" : "45" }, "uris" : [ "http://www.mendeley.com/documents/?uuid=fa30a597-a183-4a6e-b48a-a8476623be8e" ] } ], "mendeley" : { "formattedCitation" : "(Pereira et al., 2009)", "manualFormatting" : "( e.g. Pereira et al., 2009)", "plainTextFormattedCitation" : "(Pereira et al., 2009)", "previouslyFormattedCitation" : "(Pereira et al., 2009)" }, "properties" : { "noteIndex" : 0 }, "schema" : "https://github.com/citation-style-language/schema/raw/master/csl-citation.json" }</w:instrText>
      </w:r>
      <w:r w:rsidR="00F54006">
        <w:fldChar w:fldCharType="separate"/>
      </w:r>
      <w:r w:rsidRPr="00F51B87">
        <w:rPr>
          <w:noProof/>
        </w:rPr>
        <w:t>(</w:t>
      </w:r>
      <w:r w:rsidR="00342811" w:rsidRPr="00342811">
        <w:rPr>
          <w:noProof/>
        </w:rPr>
        <w:t xml:space="preserve"> </w:t>
      </w:r>
      <w:r w:rsidR="00342811">
        <w:rPr>
          <w:noProof/>
        </w:rPr>
        <w:t xml:space="preserve">e.g. </w:t>
      </w:r>
      <w:r w:rsidRPr="00F51B87">
        <w:rPr>
          <w:noProof/>
        </w:rPr>
        <w:t>Pereira et al., 2009)</w:t>
      </w:r>
      <w:r w:rsidR="00F54006">
        <w:fldChar w:fldCharType="end"/>
      </w:r>
      <w:r>
        <w:t xml:space="preserve">. We compared the use of individual frames as examples to the use of examples created by averaging across 15-second blocks, and found that the block-averaged examples produced better classifier performance. </w:t>
      </w:r>
      <w:r w:rsidR="004D1EF5">
        <w:t>Block a</w:t>
      </w:r>
      <w:r w:rsidR="00F51B87">
        <w:t xml:space="preserve">veraging exploits our </w:t>
      </w:r>
      <w:r w:rsidR="00136A6B">
        <w:t>prior</w:t>
      </w:r>
      <w:r w:rsidR="00F51B87">
        <w:t xml:space="preserve"> knowledge about the temporal structure of the stimulus</w:t>
      </w:r>
      <w:r w:rsidR="00342811">
        <w:t>, but it is not the only alternative</w:t>
      </w:r>
      <w:r w:rsidR="00F51B87">
        <w:t>.</w:t>
      </w:r>
    </w:p>
    <w:p w:rsidR="004D1EF5" w:rsidRDefault="00342811" w:rsidP="009F5747">
      <w:pPr>
        <w:pStyle w:val="BodyText"/>
      </w:pPr>
      <w:r>
        <w:t>We</w:t>
      </w:r>
      <w:r w:rsidR="00F51B87">
        <w:t xml:space="preserve"> explore</w:t>
      </w:r>
      <w:r w:rsidR="00613473">
        <w:t>d</w:t>
      </w:r>
      <w:r w:rsidR="00F51B87">
        <w:t xml:space="preserve"> </w:t>
      </w:r>
      <w:r w:rsidR="00DF27C1">
        <w:t xml:space="preserve">three </w:t>
      </w:r>
      <w:r w:rsidR="00F51B87">
        <w:t>other approaches for exploiting this knowledge</w:t>
      </w:r>
      <w:r w:rsidR="00DF27C1">
        <w:t xml:space="preserve">: block voting, </w:t>
      </w:r>
      <w:r w:rsidR="00184859">
        <w:t>confidence</w:t>
      </w:r>
      <w:r w:rsidR="00DF27C1">
        <w:t xml:space="preserve"> voting, and output averaging.</w:t>
      </w:r>
      <w:r w:rsidR="00F51B87">
        <w:t xml:space="preserve"> </w:t>
      </w:r>
      <w:r w:rsidR="001114C9">
        <w:t>B</w:t>
      </w:r>
      <w:r w:rsidR="00DF27C1">
        <w:t>lock voting can be applied to any machine</w:t>
      </w:r>
      <w:r w:rsidR="001114C9">
        <w:t>-</w:t>
      </w:r>
      <w:r w:rsidR="00DF27C1">
        <w:t>learning algorithm</w:t>
      </w:r>
      <w:r w:rsidR="001114C9">
        <w:t xml:space="preserve">. In </w:t>
      </w:r>
      <w:r w:rsidR="001114C9" w:rsidRPr="009467F7">
        <w:t>block voting, the</w:t>
      </w:r>
      <w:r w:rsidR="001114C9">
        <w:t xml:space="preserve"> classifier was trained using individual frames as input examples, but the</w:t>
      </w:r>
      <w:r w:rsidR="001114C9" w:rsidRPr="009467F7">
        <w:t xml:space="preserve"> classification of a block </w:t>
      </w:r>
      <w:r w:rsidR="001114C9">
        <w:t>was</w:t>
      </w:r>
      <w:r w:rsidR="001114C9" w:rsidRPr="009467F7">
        <w:t xml:space="preserve"> </w:t>
      </w:r>
      <w:r w:rsidR="000D7FE9">
        <w:t>chosen as</w:t>
      </w:r>
      <w:r w:rsidR="001114C9" w:rsidRPr="009467F7">
        <w:t xml:space="preserve"> the majority </w:t>
      </w:r>
      <w:r w:rsidR="000D7FE9">
        <w:t xml:space="preserve">classification </w:t>
      </w:r>
      <w:r w:rsidR="001114C9" w:rsidRPr="009467F7">
        <w:t xml:space="preserve">of </w:t>
      </w:r>
      <w:r w:rsidR="000D7FE9">
        <w:t xml:space="preserve">all </w:t>
      </w:r>
      <w:r w:rsidR="001114C9" w:rsidRPr="009467F7">
        <w:t>frames in</w:t>
      </w:r>
      <w:r w:rsidR="001114C9">
        <w:t xml:space="preserve"> that block – each frame in the block “votes” on the block classification. The block voting procedure can be interpreted as a median filter on the output of a classifier trained on individual frames, </w:t>
      </w:r>
      <m:oMath>
        <m:sSub>
          <m:sSubPr>
            <m:ctrlPr>
              <w:rPr>
                <w:rFonts w:ascii="Cambria Math" w:hAnsi="Cambria Math"/>
                <w:i/>
              </w:rPr>
            </m:ctrlPr>
          </m:sSubPr>
          <m:e>
            <m:r>
              <w:rPr>
                <w:rFonts w:ascii="Cambria Math" w:hAnsi="Cambria Math"/>
              </w:rPr>
              <m:t>c</m:t>
            </m:r>
          </m:e>
          <m:sub>
            <m:r>
              <w:rPr>
                <w:rFonts w:ascii="Cambria Math" w:hAnsi="Cambria Math"/>
              </w:rPr>
              <m:t>block</m:t>
            </m:r>
          </m:sub>
        </m:sSub>
        <m:r>
          <w:rPr>
            <w:rFonts w:ascii="Cambria Math" w:hAnsi="Cambria Math"/>
          </w:rPr>
          <m:t>=Median[</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6</m:t>
            </m:r>
          </m:sub>
        </m:sSub>
        <m:r>
          <w:rPr>
            <w:rFonts w:ascii="Cambria Math" w:hAnsi="Cambria Math"/>
          </w:rPr>
          <m:t>]</m:t>
        </m:r>
      </m:oMath>
      <w:r w:rsidR="00F513B0">
        <w:t xml:space="preserve"> where </w:t>
      </w:r>
      <m:oMath>
        <m:sSub>
          <m:sSubPr>
            <m:ctrlPr>
              <w:rPr>
                <w:rFonts w:ascii="Cambria Math" w:hAnsi="Cambria Math"/>
                <w:i/>
              </w:rPr>
            </m:ctrlPr>
          </m:sSubPr>
          <m:e>
            <m:r>
              <w:rPr>
                <w:rFonts w:ascii="Cambria Math" w:hAnsi="Cambria Math"/>
              </w:rPr>
              <m:t>c</m:t>
            </m:r>
          </m:e>
          <m:sub>
            <m:r>
              <w:rPr>
                <w:rFonts w:ascii="Cambria Math" w:hAnsi="Cambria Math"/>
              </w:rPr>
              <m:t>block</m:t>
            </m:r>
          </m:sub>
        </m:sSub>
      </m:oMath>
      <w:r w:rsidR="00F513B0">
        <w:t xml:space="preserve"> is the</w:t>
      </w:r>
      <w:r w:rsidR="00C12ECF">
        <w:t xml:space="preserve"> classification of the block and </w:t>
      </w:r>
      <m:oMath>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c</m:t>
            </m:r>
          </m:e>
          <m:sub>
            <m:r>
              <w:rPr>
                <w:rFonts w:ascii="Cambria Math" w:hAnsi="Cambria Math"/>
              </w:rPr>
              <m:t>6</m:t>
            </m:r>
          </m:sub>
        </m:sSub>
      </m:oMath>
      <w:r w:rsidR="00C12ECF">
        <w:t xml:space="preserve"> are the classifications of the individual frames in the block</w:t>
      </w:r>
      <w:r w:rsidR="001114C9">
        <w:t xml:space="preserve">. </w:t>
      </w:r>
      <w:r w:rsidR="00AA48FD">
        <w:t>C</w:t>
      </w:r>
      <w:r>
        <w:t xml:space="preserve">onfidence </w:t>
      </w:r>
      <w:r w:rsidR="00184859">
        <w:t xml:space="preserve">voting requires an algorithm that returns </w:t>
      </w:r>
      <w:r w:rsidR="00D02EDF">
        <w:t>a probability</w:t>
      </w:r>
      <w:r w:rsidR="00184859">
        <w:t xml:space="preserve"> along with the label</w:t>
      </w:r>
      <w:r w:rsidR="001114C9">
        <w:t xml:space="preserve">. </w:t>
      </w:r>
      <w:r w:rsidR="00AA48FD">
        <w:t>C</w:t>
      </w:r>
      <w:r w:rsidR="001114C9">
        <w:t>onfidence voting was</w:t>
      </w:r>
      <w:r w:rsidR="001114C9" w:rsidRPr="009467F7">
        <w:t xml:space="preserve"> similar to block voting</w:t>
      </w:r>
      <w:r w:rsidR="001114C9">
        <w:t>,</w:t>
      </w:r>
      <w:r w:rsidR="001114C9" w:rsidRPr="009467F7">
        <w:t xml:space="preserve"> but </w:t>
      </w:r>
      <w:r w:rsidR="001114C9">
        <w:t>each frame’s vote wa</w:t>
      </w:r>
      <w:r w:rsidR="001114C9" w:rsidRPr="009467F7">
        <w:t xml:space="preserve">s weighted by the </w:t>
      </w:r>
      <w:r w:rsidR="00D02EDF">
        <w:t>probability of the chosen label</w:t>
      </w:r>
      <w:r w:rsidR="001114C9">
        <w:t xml:space="preserve"> on that frame</w:t>
      </w:r>
      <w:r w:rsidR="004D1EF5">
        <w:t xml:space="preserve">, </w:t>
      </w:r>
      <m:oMath>
        <m:sSub>
          <m:sSubPr>
            <m:ctrlPr>
              <w:rPr>
                <w:rFonts w:ascii="Cambria Math" w:hAnsi="Cambria Math"/>
                <w:i/>
              </w:rPr>
            </m:ctrlPr>
          </m:sSubPr>
          <m:e>
            <m:r>
              <w:rPr>
                <w:rFonts w:ascii="Cambria Math" w:hAnsi="Cambria Math"/>
              </w:rPr>
              <m:t>c</m:t>
            </m:r>
          </m:e>
          <m:sub>
            <m:r>
              <w:rPr>
                <w:rFonts w:ascii="Cambria Math" w:hAnsi="Cambria Math"/>
              </w:rPr>
              <m:t>block</m:t>
            </m:r>
          </m:sub>
        </m:sSub>
        <m:r>
          <w:rPr>
            <w:rFonts w:ascii="Cambria Math" w:hAnsi="Cambria Math"/>
          </w:rPr>
          <m:t>=</m:t>
        </m:r>
        <m:func>
          <m:funcPr>
            <m:ctrlPr>
              <w:rPr>
                <w:rFonts w:ascii="Cambria Math" w:hAnsi="Cambria Math"/>
                <w:i/>
              </w:rPr>
            </m:ctrlPr>
          </m:funcPr>
          <m:fName>
            <m:r>
              <m:rPr>
                <m:sty m:val="p"/>
              </m:rPr>
              <w:rPr>
                <w:rFonts w:ascii="Cambria Math" w:hAnsi="Cambria Math"/>
              </w:rPr>
              <m:t>arg</m:t>
            </m:r>
          </m:fName>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ctrlPr>
                      <w:rPr>
                        <w:rFonts w:ascii="Cambria Math" w:hAnsi="Cambria Math"/>
                      </w:rPr>
                    </m:ctrlPr>
                  </m:e>
                  <m:lim>
                    <m:r>
                      <w:rPr>
                        <w:rFonts w:ascii="Cambria Math" w:hAnsi="Cambria Math"/>
                      </w:rPr>
                      <m:t>c</m:t>
                    </m:r>
                    <m:r>
                      <w:rPr>
                        <w:rFonts w:ascii="Cambria Math" w:hAnsi="Cambria Math" w:hint="eastAsia"/>
                      </w:rPr>
                      <m:t>∈</m:t>
                    </m:r>
                    <m:r>
                      <w:rPr>
                        <w:rFonts w:ascii="Cambria Math" w:hAnsi="Cambria Math" w:hint="eastAsia"/>
                      </w:rPr>
                      <m:t>Ω</m:t>
                    </m:r>
                    <m:ctrlPr>
                      <w:rPr>
                        <w:rFonts w:ascii="Cambria Math" w:hAnsi="Cambria Math"/>
                      </w:rPr>
                    </m:ctrlPr>
                  </m:lim>
                </m:limLow>
              </m:fName>
              <m:e>
                <m:nary>
                  <m:naryPr>
                    <m:chr m:val="∑"/>
                    <m:limLoc m:val="subSup"/>
                    <m:ctrlPr>
                      <w:rPr>
                        <w:rFonts w:ascii="Cambria Math" w:hAnsi="Cambria Math"/>
                        <w:i/>
                      </w:rPr>
                    </m:ctrlPr>
                  </m:naryPr>
                  <m:sub>
                    <m:r>
                      <w:rPr>
                        <w:rFonts w:ascii="Cambria Math" w:hAnsi="Cambria Math"/>
                      </w:rPr>
                      <m:t>i=1</m:t>
                    </m:r>
                  </m:sub>
                  <m:sup>
                    <m:r>
                      <w:rPr>
                        <w:rFonts w:ascii="Cambria Math" w:hAnsi="Cambria Math"/>
                      </w:rPr>
                      <m:t>6</m:t>
                    </m:r>
                  </m:sup>
                  <m:e>
                    <m:sSub>
                      <m:sSubPr>
                        <m:ctrlPr>
                          <w:rPr>
                            <w:rFonts w:ascii="Cambria Math" w:hAnsi="Cambria Math"/>
                            <w:i/>
                          </w:rPr>
                        </m:ctrlPr>
                      </m:sSubPr>
                      <m:e>
                        <m:sSub>
                          <m:sSubPr>
                            <m:ctrlPr>
                              <w:rPr>
                                <w:rFonts w:ascii="Cambria Math" w:hAnsi="Cambria Math"/>
                                <w:i/>
                              </w:rPr>
                            </m:ctrlPr>
                          </m:sSubPr>
                          <m:e>
                            <m:r>
                              <w:rPr>
                                <w:rFonts w:ascii="Cambria Math" w:hAnsi="Cambria Math"/>
                              </w:rPr>
                              <m:t>w</m:t>
                            </m:r>
                          </m:e>
                          <m:sub>
                            <m:r>
                              <w:rPr>
                                <w:rFonts w:ascii="Cambria Math" w:hAnsi="Cambria Math"/>
                              </w:rPr>
                              <m:t>i</m:t>
                            </m:r>
                          </m:sub>
                        </m:sSub>
                        <m:r>
                          <m:rPr>
                            <m:sty m:val="bi"/>
                          </m:rPr>
                          <w:rPr>
                            <w:rFonts w:ascii="Cambria Math" w:hAnsi="Cambria Math"/>
                          </w:rPr>
                          <m:t>⋅1</m:t>
                        </m:r>
                        <m:ctrlPr>
                          <w:rPr>
                            <w:rFonts w:ascii="Cambria Math" w:hAnsi="Cambria Math"/>
                            <w:b/>
                            <w:i/>
                          </w:rPr>
                        </m:ctrlPr>
                      </m:e>
                      <m:sub>
                        <m:r>
                          <w:rPr>
                            <w:rFonts w:ascii="Cambria Math" w:hAnsi="Cambria Math"/>
                          </w:rPr>
                          <m:t>c</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i</m:t>
                        </m:r>
                      </m:sub>
                    </m:sSub>
                    <m:r>
                      <w:rPr>
                        <w:rFonts w:ascii="Cambria Math" w:hAnsi="Cambria Math"/>
                      </w:rPr>
                      <m:t>)</m:t>
                    </m:r>
                  </m:e>
                </m:nary>
              </m:e>
            </m:func>
          </m:e>
        </m:func>
      </m:oMath>
      <w:r w:rsidR="00C12ECF">
        <w:t xml:space="preserve"> where </w:t>
      </w:r>
      <m:oMath>
        <m:r>
          <w:rPr>
            <w:rFonts w:ascii="Cambria Math" w:hAnsi="Cambria Math"/>
          </w:rPr>
          <m:t>Ω</m:t>
        </m:r>
      </m:oMath>
      <w:r w:rsidR="00C12ECF">
        <w:t xml:space="preserve"> is the set of all classes, </w:t>
      </w:r>
      <m:oMath>
        <m:sSub>
          <m:sSubPr>
            <m:ctrlPr>
              <w:rPr>
                <w:rFonts w:ascii="Cambria Math" w:hAnsi="Cambria Math"/>
                <w:i/>
              </w:rPr>
            </m:ctrlPr>
          </m:sSubPr>
          <m:e>
            <m:r>
              <w:rPr>
                <w:rFonts w:ascii="Cambria Math" w:hAnsi="Cambria Math"/>
              </w:rPr>
              <m:t>w</m:t>
            </m:r>
          </m:e>
          <m:sub>
            <m:r>
              <w:rPr>
                <w:rFonts w:ascii="Cambria Math" w:hAnsi="Cambria Math"/>
              </w:rPr>
              <m:t>i</m:t>
            </m:r>
          </m:sub>
        </m:sSub>
      </m:oMath>
      <w:r w:rsidR="00C12ECF">
        <w:t xml:space="preserve"> is the weight or confidence associated with frame </w:t>
      </w:r>
      <m:oMath>
        <m:r>
          <w:rPr>
            <w:rFonts w:ascii="Cambria Math" w:hAnsi="Cambria Math"/>
          </w:rPr>
          <m:t>i</m:t>
        </m:r>
      </m:oMath>
      <w:r w:rsidR="00BB4CB4">
        <w:t>,</w:t>
      </w:r>
      <w:r w:rsidR="00C12ECF">
        <w:t xml:space="preserve"> and </w:t>
      </w:r>
      <m:oMath>
        <m:sSub>
          <m:sSubPr>
            <m:ctrlPr>
              <w:rPr>
                <w:rFonts w:ascii="Cambria Math" w:hAnsi="Cambria Math"/>
                <w:i/>
              </w:rPr>
            </m:ctrlPr>
          </m:sSubPr>
          <m:e>
            <m:r>
              <m:rPr>
                <m:sty m:val="bi"/>
              </m:rPr>
              <w:rPr>
                <w:rFonts w:ascii="Cambria Math" w:hAnsi="Cambria Math"/>
              </w:rPr>
              <m:t>1</m:t>
            </m:r>
            <m:ctrlPr>
              <w:rPr>
                <w:rFonts w:ascii="Cambria Math" w:hAnsi="Cambria Math"/>
                <w:b/>
                <w:bCs/>
                <w:i/>
              </w:rPr>
            </m:ctrlPr>
          </m:e>
          <m:sub>
            <m:r>
              <w:rPr>
                <w:rFonts w:ascii="Cambria Math" w:hAnsi="Cambria Math"/>
              </w:rPr>
              <m:t>c</m:t>
            </m:r>
          </m:sub>
        </m:sSub>
        <m:r>
          <w:rPr>
            <w:rFonts w:ascii="Cambria Math" w:hAnsi="Cambria Math"/>
          </w:rPr>
          <m:t>(⋅)</m:t>
        </m:r>
      </m:oMath>
      <w:r w:rsidR="00A843BC">
        <w:t xml:space="preserve"> is the indicator function for class </w:t>
      </w:r>
      <m:oMath>
        <m:r>
          <w:rPr>
            <w:rFonts w:ascii="Cambria Math" w:hAnsi="Cambria Math"/>
          </w:rPr>
          <m:t>c</m:t>
        </m:r>
      </m:oMath>
      <w:r w:rsidR="00A843BC">
        <w:t>.</w:t>
      </w:r>
      <w:r w:rsidR="001114C9">
        <w:t xml:space="preserve"> O</w:t>
      </w:r>
      <w:r w:rsidR="00184859">
        <w:t>utput averaging</w:t>
      </w:r>
      <w:r w:rsidR="00DF27C1">
        <w:t xml:space="preserve"> require</w:t>
      </w:r>
      <w:r w:rsidR="00184859">
        <w:t>s</w:t>
      </w:r>
      <w:r w:rsidR="00DF27C1">
        <w:t xml:space="preserve"> an algorithm that returns a probability for each output class such as </w:t>
      </w:r>
      <w:r w:rsidR="003D5081">
        <w:t>a</w:t>
      </w:r>
      <w:r w:rsidR="00DF27C1">
        <w:t xml:space="preserve"> NN. </w:t>
      </w:r>
      <w:r w:rsidR="001114C9">
        <w:t>In o</w:t>
      </w:r>
      <w:r w:rsidR="00861385" w:rsidRPr="009467F7">
        <w:t xml:space="preserve">utput averaging, the </w:t>
      </w:r>
      <w:r w:rsidR="001114C9">
        <w:t>probability</w:t>
      </w:r>
      <w:r w:rsidR="001114C9" w:rsidRPr="009467F7">
        <w:t xml:space="preserve"> </w:t>
      </w:r>
      <w:r w:rsidR="00861385" w:rsidRPr="009467F7">
        <w:t xml:space="preserve">values from the neural network </w:t>
      </w:r>
      <w:r w:rsidR="001114C9">
        <w:t>were</w:t>
      </w:r>
      <w:r w:rsidR="001114C9" w:rsidRPr="009467F7">
        <w:t xml:space="preserve"> </w:t>
      </w:r>
      <w:r w:rsidR="00BB4CB4">
        <w:t>summed</w:t>
      </w:r>
      <w:r w:rsidR="00861385" w:rsidRPr="009467F7">
        <w:t xml:space="preserve"> across the block and the label </w:t>
      </w:r>
      <w:r w:rsidR="001114C9">
        <w:t>was</w:t>
      </w:r>
      <w:r w:rsidR="001114C9" w:rsidRPr="009467F7">
        <w:t xml:space="preserve"> </w:t>
      </w:r>
      <w:r w:rsidR="00861385" w:rsidRPr="009467F7">
        <w:t>selected to be the class with the greatest value</w:t>
      </w:r>
      <w:r w:rsidR="004D1EF5">
        <w:t>,</w:t>
      </w:r>
      <w:r w:rsidR="00BB4CB4">
        <w:t xml:space="preserve"> </w:t>
      </w:r>
      <m:oMath>
        <m:sSub>
          <m:sSubPr>
            <m:ctrlPr>
              <w:rPr>
                <w:rFonts w:ascii="Cambria Math" w:hAnsi="Cambria Math"/>
                <w:i/>
              </w:rPr>
            </m:ctrlPr>
          </m:sSubPr>
          <m:e>
            <m:r>
              <w:rPr>
                <w:rFonts w:ascii="Cambria Math" w:hAnsi="Cambria Math"/>
              </w:rPr>
              <m:t>c</m:t>
            </m:r>
          </m:e>
          <m:sub>
            <m:r>
              <w:rPr>
                <w:rFonts w:ascii="Cambria Math" w:hAnsi="Cambria Math"/>
              </w:rPr>
              <m:t>block</m:t>
            </m:r>
          </m:sub>
        </m:sSub>
        <m:r>
          <w:rPr>
            <w:rFonts w:ascii="Cambria Math" w:hAnsi="Cambria Math"/>
          </w:rPr>
          <m:t>=</m:t>
        </m:r>
        <m:func>
          <m:funcPr>
            <m:ctrlPr>
              <w:rPr>
                <w:rFonts w:ascii="Cambria Math" w:hAnsi="Cambria Math"/>
                <w:i/>
              </w:rPr>
            </m:ctrlPr>
          </m:funcPr>
          <m:fName>
            <m:r>
              <m:rPr>
                <m:sty m:val="p"/>
              </m:rPr>
              <w:rPr>
                <w:rFonts w:ascii="Cambria Math" w:hAnsi="Cambria Math"/>
              </w:rPr>
              <m:t>arg</m:t>
            </m:r>
          </m:fName>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ctrlPr>
                      <w:rPr>
                        <w:rFonts w:ascii="Cambria Math" w:hAnsi="Cambria Math"/>
                      </w:rPr>
                    </m:ctrlPr>
                  </m:e>
                  <m:lim>
                    <m:r>
                      <w:rPr>
                        <w:rFonts w:ascii="Cambria Math" w:hAnsi="Cambria Math"/>
                      </w:rPr>
                      <m:t>c</m:t>
                    </m:r>
                    <m:r>
                      <w:rPr>
                        <w:rFonts w:ascii="Cambria Math" w:hAnsi="Cambria Math" w:hint="eastAsia"/>
                      </w:rPr>
                      <m:t>∈</m:t>
                    </m:r>
                    <m:r>
                      <w:rPr>
                        <w:rFonts w:ascii="Cambria Math" w:hAnsi="Cambria Math"/>
                      </w:rPr>
                      <m:t>Ω</m:t>
                    </m:r>
                    <m:ctrlPr>
                      <w:rPr>
                        <w:rFonts w:ascii="Cambria Math" w:hAnsi="Cambria Math"/>
                      </w:rPr>
                    </m:ctrlPr>
                  </m:lim>
                </m:limLow>
              </m:fName>
              <m:e>
                <m:nary>
                  <m:naryPr>
                    <m:chr m:val="∑"/>
                    <m:limLoc m:val="subSup"/>
                    <m:ctrlPr>
                      <w:rPr>
                        <w:rFonts w:ascii="Cambria Math" w:hAnsi="Cambria Math"/>
                        <w:i/>
                      </w:rPr>
                    </m:ctrlPr>
                  </m:naryPr>
                  <m:sub>
                    <m:r>
                      <w:rPr>
                        <w:rFonts w:ascii="Cambria Math" w:hAnsi="Cambria Math"/>
                      </w:rPr>
                      <m:t>i=1</m:t>
                    </m:r>
                  </m:sub>
                  <m:sup>
                    <m:r>
                      <w:rPr>
                        <w:rFonts w:ascii="Cambria Math" w:hAnsi="Cambria Math"/>
                      </w:rPr>
                      <m:t>6</m:t>
                    </m:r>
                  </m:sup>
                  <m:e>
                    <m:sSub>
                      <m:sSubPr>
                        <m:ctrlPr>
                          <w:rPr>
                            <w:rFonts w:ascii="Cambria Math" w:hAnsi="Cambria Math"/>
                            <w:i/>
                          </w:rPr>
                        </m:ctrlPr>
                      </m:sSubPr>
                      <m:e>
                        <m:r>
                          <w:rPr>
                            <w:rFonts w:ascii="Cambria Math" w:hAnsi="Cambria Math"/>
                          </w:rPr>
                          <m:t>O</m:t>
                        </m:r>
                      </m:e>
                      <m:sub>
                        <m:r>
                          <w:rPr>
                            <w:rFonts w:ascii="Cambria Math" w:hAnsi="Cambria Math"/>
                          </w:rPr>
                          <m:t>c, i</m:t>
                        </m:r>
                      </m:sub>
                    </m:sSub>
                  </m:e>
                </m:nary>
              </m:e>
            </m:func>
          </m:e>
        </m:func>
      </m:oMath>
      <w:r w:rsidR="00BB4CB4">
        <w:t xml:space="preserve"> where </w:t>
      </w:r>
      <m:oMath>
        <m:sSub>
          <m:sSubPr>
            <m:ctrlPr>
              <w:rPr>
                <w:rFonts w:ascii="Cambria Math" w:hAnsi="Cambria Math"/>
                <w:i/>
              </w:rPr>
            </m:ctrlPr>
          </m:sSubPr>
          <m:e>
            <m:r>
              <w:rPr>
                <w:rFonts w:ascii="Cambria Math" w:hAnsi="Cambria Math"/>
              </w:rPr>
              <m:t>O</m:t>
            </m:r>
          </m:e>
          <m:sub>
            <m:r>
              <w:rPr>
                <w:rFonts w:ascii="Cambria Math" w:hAnsi="Cambria Math"/>
              </w:rPr>
              <m:t>c, i</m:t>
            </m:r>
          </m:sub>
        </m:sSub>
      </m:oMath>
      <w:r w:rsidR="00BB4CB4">
        <w:t xml:space="preserve"> is the probability output of the neural network for class </w:t>
      </w:r>
      <m:oMath>
        <m:r>
          <w:rPr>
            <w:rFonts w:ascii="Cambria Math" w:hAnsi="Cambria Math"/>
          </w:rPr>
          <m:t>c</m:t>
        </m:r>
      </m:oMath>
      <w:r w:rsidR="00BB4CB4">
        <w:t xml:space="preserve"> at frame </w:t>
      </w:r>
      <m:oMath>
        <m:r>
          <w:rPr>
            <w:rFonts w:ascii="Cambria Math" w:hAnsi="Cambria Math"/>
          </w:rPr>
          <m:t>i</m:t>
        </m:r>
      </m:oMath>
      <w:r w:rsidR="00861385" w:rsidRPr="009467F7">
        <w:t>.</w:t>
      </w:r>
    </w:p>
    <w:p w:rsidR="002E6A1B" w:rsidRDefault="002E6A1B" w:rsidP="002E6A1B">
      <w:pPr>
        <w:pStyle w:val="Heading2"/>
      </w:pPr>
      <w:bookmarkStart w:id="126" w:name="_Ref403086510"/>
      <w:r>
        <w:t>Mapping</w:t>
      </w:r>
      <w:bookmarkEnd w:id="126"/>
    </w:p>
    <w:p w:rsidR="00DB04E1" w:rsidRDefault="00DB04E1" w:rsidP="009B571B">
      <w:pPr>
        <w:pStyle w:val="BodyText"/>
      </w:pPr>
      <w:r>
        <w:t xml:space="preserve">We </w:t>
      </w:r>
      <w:r w:rsidR="009B571B">
        <w:t xml:space="preserve">have </w:t>
      </w:r>
      <w:r>
        <w:t xml:space="preserve">extended </w:t>
      </w:r>
      <w:r w:rsidR="00D37605">
        <w:t xml:space="preserve">NN </w:t>
      </w:r>
      <w:r w:rsidR="009B571B">
        <w:t>sensitivity an</w:t>
      </w:r>
      <w:r>
        <w:t xml:space="preserve">alysis to determine the spatial distribution of voxels that contribute </w:t>
      </w:r>
      <w:r w:rsidR="009B571B">
        <w:t xml:space="preserve">to the </w:t>
      </w:r>
      <w:r>
        <w:t xml:space="preserve">classification of each class. The key idea is </w:t>
      </w:r>
      <w:r w:rsidR="009B571B">
        <w:t>calculate</w:t>
      </w:r>
      <w:r>
        <w:t xml:space="preserve"> the sensitivity</w:t>
      </w:r>
      <w:r w:rsidRPr="00C36854">
        <w:t xml:space="preserve"> </w:t>
      </w:r>
      <w:r>
        <w:t xml:space="preserve">(or </w:t>
      </w:r>
      <w:r w:rsidR="009B571B">
        <w:t>derivative</w:t>
      </w:r>
      <w:r>
        <w:t>)</w:t>
      </w:r>
      <w:r w:rsidRPr="00C36854">
        <w:t xml:space="preserve"> of the neural network output</w:t>
      </w:r>
      <w:r w:rsidR="009B571B">
        <w:t xml:space="preserve"> (classes)</w:t>
      </w:r>
      <w:r w:rsidRPr="00C36854">
        <w:t xml:space="preserve"> with respect </w:t>
      </w:r>
      <w:r w:rsidR="00D37605">
        <w:t xml:space="preserve">to </w:t>
      </w:r>
      <w:r w:rsidR="009B571B">
        <w:t>each input (voxels</w:t>
      </w:r>
      <w:r w:rsidR="00076DC5">
        <w:t>)</w:t>
      </w:r>
      <w:r w:rsidRPr="00C36854">
        <w:t>.</w:t>
      </w:r>
      <w:r>
        <w:t xml:space="preserve"> </w:t>
      </w:r>
      <w:r w:rsidRPr="00C36854">
        <w:t xml:space="preserve">Let </w:t>
      </w:r>
      <m:oMath>
        <m:r>
          <m:rPr>
            <m:sty m:val="bi"/>
          </m:rPr>
          <w:rPr>
            <w:rFonts w:ascii="Cambria Math" w:hAnsi="Cambria Math"/>
          </w:rPr>
          <m:t>o</m:t>
        </m:r>
      </m:oMath>
      <w:r w:rsidRPr="00C36854">
        <w:t xml:space="preserve"> be the vector of outputs and </w:t>
      </w:r>
      <m:oMath>
        <m:r>
          <m:rPr>
            <m:sty m:val="bi"/>
          </m:rPr>
          <w:rPr>
            <w:rFonts w:ascii="Cambria Math" w:hAnsi="Cambria Math"/>
          </w:rPr>
          <m:t>x</m:t>
        </m:r>
      </m:oMath>
      <w:r w:rsidRPr="00C36854">
        <w:t xml:space="preserve"> be the vector of inputs.</w:t>
      </w:r>
      <w:r>
        <w:t xml:space="preserve"> </w:t>
      </w:r>
      <w:r w:rsidRPr="00C36854">
        <w:t xml:space="preserve">Then the sensitivity of output </w:t>
      </w:r>
      <m:oMath>
        <m:r>
          <w:rPr>
            <w:rFonts w:ascii="Cambria Math" w:hAnsi="Cambria Math"/>
          </w:rPr>
          <m:t>k</m:t>
        </m:r>
      </m:oMath>
      <w:r w:rsidRPr="00C36854">
        <w:t xml:space="preserve"> to input </w:t>
      </w:r>
      <m:oMath>
        <m:r>
          <w:rPr>
            <w:rFonts w:ascii="Cambria Math" w:hAnsi="Cambria Math"/>
          </w:rPr>
          <m:t>i</m:t>
        </m:r>
      </m:oMath>
      <w:r w:rsidRPr="00C36854">
        <w:t xml:space="preserve"> is defined by</w:t>
      </w:r>
      <w:r>
        <w:t xml:space="preserve"> </w:t>
      </w:r>
      <m:oMath>
        <m:sSub>
          <m:sSubPr>
            <m:ctrlPr>
              <w:rPr>
                <w:rFonts w:ascii="Cambria Math" w:hAnsi="Cambria Math"/>
                <w:i/>
              </w:rPr>
            </m:ctrlPr>
          </m:sSubPr>
          <m:e>
            <m:r>
              <w:rPr>
                <w:rFonts w:ascii="Cambria Math" w:hAnsi="Cambria Math"/>
              </w:rPr>
              <m:t>S</m:t>
            </m:r>
          </m:e>
          <m:sub>
            <m:r>
              <w:rPr>
                <w:rFonts w:ascii="Cambria Math" w:hAnsi="Cambria Math"/>
              </w:rPr>
              <m:t>ki</m:t>
            </m:r>
          </m:sub>
        </m:sSub>
        <m:r>
          <m:rPr>
            <m:sty m:val="p"/>
          </m:rPr>
          <w:rPr>
            <w:rFonts w:ascii="Cambria Math" w:hAnsi="Cambria Math"/>
          </w:rPr>
          <m:t>=</m:t>
        </m:r>
        <m:f>
          <m:fPr>
            <m:ctrlPr>
              <w:rPr>
                <w:rFonts w:ascii="Cambria Math" w:hAnsi="Cambria Math"/>
              </w:rPr>
            </m:ctrlPr>
          </m:fPr>
          <m:num>
            <m:r>
              <m:rPr>
                <m:sty m:val="p"/>
              </m:rPr>
              <w:rPr>
                <w:rFonts w:ascii="Cambria Math" w:hAnsi="Cambria Math"/>
              </w:rPr>
              <m:t>δ</m:t>
            </m:r>
            <m:sSub>
              <m:sSubPr>
                <m:ctrlPr>
                  <w:rPr>
                    <w:rFonts w:ascii="Cambria Math" w:hAnsi="Cambria Math"/>
                    <w:i/>
                  </w:rPr>
                </m:ctrlPr>
              </m:sSubPr>
              <m:e>
                <m:r>
                  <w:rPr>
                    <w:rFonts w:ascii="Cambria Math" w:hAnsi="Cambria Math"/>
                  </w:rPr>
                  <m:t>o</m:t>
                </m:r>
              </m:e>
              <m:sub>
                <m:r>
                  <w:rPr>
                    <w:rFonts w:ascii="Cambria Math" w:hAnsi="Cambria Math"/>
                  </w:rPr>
                  <m:t>k</m:t>
                </m:r>
              </m:sub>
            </m:sSub>
          </m:num>
          <m:den>
            <m:r>
              <m:rPr>
                <m:sty m:val="p"/>
              </m:rPr>
              <w:rPr>
                <w:rFonts w:ascii="Cambria Math" w:hAnsi="Cambria Math"/>
              </w:rPr>
              <m:t>δ</m:t>
            </m:r>
            <m:sSub>
              <m:sSubPr>
                <m:ctrlPr>
                  <w:rPr>
                    <w:rFonts w:ascii="Cambria Math" w:hAnsi="Cambria Math"/>
                    <w:i/>
                  </w:rPr>
                </m:ctrlPr>
              </m:sSubPr>
              <m:e>
                <m:r>
                  <w:rPr>
                    <w:rFonts w:ascii="Cambria Math" w:hAnsi="Cambria Math"/>
                  </w:rPr>
                  <m:t>x</m:t>
                </m:r>
              </m:e>
              <m:sub>
                <m:r>
                  <w:rPr>
                    <w:rFonts w:ascii="Cambria Math" w:hAnsi="Cambria Math"/>
                  </w:rPr>
                  <m:t>i</m:t>
                </m:r>
              </m:sub>
            </m:sSub>
            <m:ctrlPr>
              <w:rPr>
                <w:rFonts w:ascii="Cambria Math" w:hAnsi="Cambria Math"/>
                <w:i/>
              </w:rPr>
            </m:ctrlPr>
          </m:den>
        </m:f>
      </m:oMath>
      <w:r>
        <w:t xml:space="preserve">, </w:t>
      </w:r>
      <w:r w:rsidRPr="00C36854">
        <w:t>which is the partial derivative of the output with respect to the input.</w:t>
      </w:r>
      <w:r>
        <w:t xml:space="preserve"> </w:t>
      </w:r>
      <w:r w:rsidRPr="00C36854">
        <w:t xml:space="preserve">Let </w:t>
      </w:r>
      <m:oMath>
        <m:r>
          <m:rPr>
            <m:sty m:val="bi"/>
          </m:rPr>
          <w:rPr>
            <w:rFonts w:ascii="Cambria Math" w:hAnsi="Cambria Math"/>
          </w:rPr>
          <m:t>w</m:t>
        </m:r>
      </m:oMath>
      <w:r w:rsidRPr="00C36854">
        <w:t xml:space="preserve"> be the weight matrix from the hidden layer to the output layer</w:t>
      </w:r>
      <w:r>
        <w:t xml:space="preserve"> and</w:t>
      </w:r>
      <w:r w:rsidRPr="00C36854">
        <w:t xml:space="preserve"> </w:t>
      </w:r>
      <m:oMath>
        <m:sSub>
          <m:sSubPr>
            <m:ctrlPr>
              <w:rPr>
                <w:rFonts w:ascii="Cambria Math" w:hAnsi="Cambria Math"/>
                <w:i/>
              </w:rPr>
            </m:ctrlPr>
          </m:sSubPr>
          <m:e>
            <m:r>
              <w:rPr>
                <w:rFonts w:ascii="Cambria Math" w:hAnsi="Cambria Math"/>
              </w:rPr>
              <m:t>w</m:t>
            </m:r>
          </m:e>
          <m:sub>
            <m:r>
              <w:rPr>
                <w:rFonts w:ascii="Cambria Math" w:hAnsi="Cambria Math"/>
              </w:rPr>
              <m:t>kj</m:t>
            </m:r>
          </m:sub>
        </m:sSub>
        <m:r>
          <w:rPr>
            <w:rFonts w:ascii="Cambria Math" w:hAnsi="Cambria Math"/>
          </w:rPr>
          <m:t xml:space="preserve"> </m:t>
        </m:r>
      </m:oMath>
      <w:r>
        <w:t xml:space="preserve">be a single element of </w:t>
      </w:r>
      <m:oMath>
        <m:r>
          <m:rPr>
            <m:sty m:val="bi"/>
          </m:rPr>
          <w:rPr>
            <w:rFonts w:ascii="Cambria Math" w:hAnsi="Cambria Math"/>
          </w:rPr>
          <m:t>w</m:t>
        </m:r>
      </m:oMath>
      <w:r>
        <w:t xml:space="preserve"> corresponding to the weight on the network edge connecting output </w:t>
      </w:r>
      <w:r w:rsidRPr="00975427">
        <w:rPr>
          <w:rFonts w:ascii="Cambria Math" w:hAnsi="Cambria Math"/>
          <w:i/>
        </w:rPr>
        <w:t>k</w:t>
      </w:r>
      <w:r>
        <w:t xml:space="preserve"> with hidden node </w:t>
      </w:r>
      <w:r w:rsidRPr="00975427">
        <w:rPr>
          <w:rFonts w:ascii="Cambria Math" w:hAnsi="Cambria Math"/>
          <w:i/>
        </w:rPr>
        <w:t>j</w:t>
      </w:r>
      <w:r>
        <w:t xml:space="preserve">. </w:t>
      </w:r>
      <w:r>
        <w:lastRenderedPageBreak/>
        <w:t>Similarly, let</w:t>
      </w:r>
      <w:r w:rsidRPr="00C36854">
        <w:t xml:space="preserve"> </w:t>
      </w:r>
      <m:oMath>
        <m:r>
          <m:rPr>
            <m:sty m:val="bi"/>
          </m:rPr>
          <w:rPr>
            <w:rFonts w:ascii="Cambria Math" w:hAnsi="Cambria Math"/>
          </w:rPr>
          <m:t>v</m:t>
        </m:r>
      </m:oMath>
      <w:r w:rsidRPr="00C36854">
        <w:t xml:space="preserve"> be the weight matrix from the input layer to the hidden layer</w:t>
      </w:r>
      <w:r>
        <w:t xml:space="preserve"> and </w:t>
      </w:r>
      <m:oMath>
        <m:sSub>
          <m:sSubPr>
            <m:ctrlPr>
              <w:rPr>
                <w:rFonts w:ascii="Cambria Math" w:hAnsi="Cambria Math"/>
                <w:i/>
              </w:rPr>
            </m:ctrlPr>
          </m:sSubPr>
          <m:e>
            <m:r>
              <w:rPr>
                <w:rFonts w:ascii="Cambria Math" w:hAnsi="Cambria Math"/>
              </w:rPr>
              <m:t>v</m:t>
            </m:r>
          </m:e>
          <m:sub>
            <m:r>
              <w:rPr>
                <w:rFonts w:ascii="Cambria Math" w:hAnsi="Cambria Math"/>
              </w:rPr>
              <m:t>ji</m:t>
            </m:r>
          </m:sub>
        </m:sSub>
      </m:oMath>
      <w:r>
        <w:t xml:space="preserve"> be a single edge weight</w:t>
      </w:r>
      <w:r w:rsidRPr="00C36854">
        <w:t>.</w:t>
      </w:r>
      <w:r>
        <w:t xml:space="preserve"> </w:t>
      </w:r>
      <w:r w:rsidRPr="00C36854">
        <w:t>Then the partial derivative can be expressed as</w:t>
      </w:r>
      <w:r>
        <w:t xml:space="preserve"> </w:t>
      </w:r>
      <m:oMath>
        <m:f>
          <m:fPr>
            <m:ctrlPr>
              <w:rPr>
                <w:rFonts w:ascii="Cambria Math" w:hAnsi="Cambria Math"/>
                <w:i/>
              </w:rPr>
            </m:ctrlPr>
          </m:fPr>
          <m:num>
            <m:r>
              <w:rPr>
                <w:rFonts w:ascii="Cambria Math" w:hAnsi="Cambria Math"/>
              </w:rPr>
              <m:t>δ</m:t>
            </m:r>
            <m:sSub>
              <m:sSubPr>
                <m:ctrlPr>
                  <w:rPr>
                    <w:rFonts w:ascii="Cambria Math" w:hAnsi="Cambria Math"/>
                    <w:i/>
                  </w:rPr>
                </m:ctrlPr>
              </m:sSubPr>
              <m:e>
                <m:r>
                  <w:rPr>
                    <w:rFonts w:ascii="Cambria Math" w:hAnsi="Cambria Math"/>
                  </w:rPr>
                  <m:t>o</m:t>
                </m:r>
              </m:e>
              <m:sub>
                <m:r>
                  <w:rPr>
                    <w:rFonts w:ascii="Cambria Math" w:hAnsi="Cambria Math"/>
                  </w:rPr>
                  <m:t>k</m:t>
                </m:r>
              </m:sub>
            </m:sSub>
          </m:num>
          <m:den>
            <m:r>
              <w:rPr>
                <w:rFonts w:ascii="Cambria Math" w:hAnsi="Cambria Math"/>
              </w:rPr>
              <m:t>δ</m:t>
            </m:r>
            <m:sSub>
              <m:sSubPr>
                <m:ctrlPr>
                  <w:rPr>
                    <w:rFonts w:ascii="Cambria Math" w:hAnsi="Cambria Math"/>
                    <w:i/>
                  </w:rPr>
                </m:ctrlPr>
              </m:sSubPr>
              <m:e>
                <m:r>
                  <w:rPr>
                    <w:rFonts w:ascii="Cambria Math" w:hAnsi="Cambria Math"/>
                  </w:rPr>
                  <m:t>x</m:t>
                </m:r>
              </m:e>
              <m:sub>
                <m:r>
                  <w:rPr>
                    <w:rFonts w:ascii="Cambria Math" w:hAnsi="Cambria Math"/>
                  </w:rPr>
                  <m:t>i</m:t>
                </m:r>
              </m:sub>
            </m:sSub>
          </m:den>
        </m:f>
        <m:r>
          <w:rPr>
            <w:rFonts w:ascii="Cambria Math" w:hAnsi="Cambria Math"/>
          </w:rPr>
          <m:t>=</m:t>
        </m:r>
        <m:sSubSup>
          <m:sSubSupPr>
            <m:ctrlPr>
              <w:rPr>
                <w:rFonts w:ascii="Cambria Math" w:hAnsi="Cambria Math"/>
                <w:i/>
              </w:rPr>
            </m:ctrlPr>
          </m:sSubSupPr>
          <m:e>
            <m:r>
              <w:rPr>
                <w:rFonts w:ascii="Cambria Math" w:hAnsi="Cambria Math"/>
              </w:rPr>
              <m:t>o</m:t>
            </m:r>
          </m:e>
          <m:sub>
            <m:r>
              <w:rPr>
                <w:rFonts w:ascii="Cambria Math" w:hAnsi="Cambria Math"/>
              </w:rPr>
              <m:t>k</m:t>
            </m:r>
          </m:sub>
          <m:sup>
            <m:r>
              <w:rPr>
                <w:rFonts w:ascii="Cambria Math" w:hAnsi="Cambria Math"/>
              </w:rPr>
              <m:t>'</m:t>
            </m:r>
          </m:sup>
        </m:sSubSup>
        <m:nary>
          <m:naryPr>
            <m:chr m:val="∑"/>
            <m:ctrlPr>
              <w:rPr>
                <w:rFonts w:ascii="Cambria Math" w:hAnsi="Cambria Math"/>
                <w:i/>
              </w:rPr>
            </m:ctrlPr>
          </m:naryPr>
          <m:sub>
            <m:r>
              <w:rPr>
                <w:rFonts w:ascii="Cambria Math" w:hAnsi="Cambria Math"/>
              </w:rPr>
              <m:t>j=1</m:t>
            </m:r>
          </m:sub>
          <m:sup>
            <m:r>
              <w:rPr>
                <w:rFonts w:ascii="Cambria Math" w:hAnsi="Cambria Math"/>
              </w:rPr>
              <m:t>J</m:t>
            </m:r>
          </m:sup>
          <m:e>
            <m:sSub>
              <m:sSubPr>
                <m:ctrlPr>
                  <w:rPr>
                    <w:rFonts w:ascii="Cambria Math" w:hAnsi="Cambria Math"/>
                    <w:i/>
                  </w:rPr>
                </m:ctrlPr>
              </m:sSubPr>
              <m:e>
                <m:r>
                  <w:rPr>
                    <w:rFonts w:ascii="Cambria Math" w:hAnsi="Cambria Math"/>
                  </w:rPr>
                  <m:t>w</m:t>
                </m:r>
              </m:e>
              <m:sub>
                <m:r>
                  <w:rPr>
                    <w:rFonts w:ascii="Cambria Math" w:hAnsi="Cambria Math"/>
                  </w:rPr>
                  <m:t>kj</m:t>
                </m:r>
              </m:sub>
            </m:sSub>
            <m:sSubSup>
              <m:sSubSupPr>
                <m:ctrlPr>
                  <w:rPr>
                    <w:rFonts w:ascii="Cambria Math" w:hAnsi="Cambria Math"/>
                    <w:i/>
                  </w:rPr>
                </m:ctrlPr>
              </m:sSubSupPr>
              <m:e>
                <m:r>
                  <w:rPr>
                    <w:rFonts w:ascii="Cambria Math" w:hAnsi="Cambria Math"/>
                  </w:rPr>
                  <m:t>y</m:t>
                </m:r>
              </m:e>
              <m:sub>
                <m:r>
                  <w:rPr>
                    <w:rFonts w:ascii="Cambria Math" w:hAnsi="Cambria Math"/>
                  </w:rPr>
                  <m:t>j</m:t>
                </m:r>
              </m:sub>
              <m:sup>
                <m:r>
                  <w:rPr>
                    <w:rFonts w:ascii="Cambria Math" w:hAnsi="Cambria Math"/>
                  </w:rPr>
                  <m:t>'</m:t>
                </m:r>
              </m:sup>
            </m:sSubSup>
            <m:sSub>
              <m:sSubPr>
                <m:ctrlPr>
                  <w:rPr>
                    <w:rFonts w:ascii="Cambria Math" w:hAnsi="Cambria Math"/>
                    <w:i/>
                  </w:rPr>
                </m:ctrlPr>
              </m:sSubPr>
              <m:e>
                <m:r>
                  <w:rPr>
                    <w:rFonts w:ascii="Cambria Math" w:hAnsi="Cambria Math"/>
                  </w:rPr>
                  <m:t>v</m:t>
                </m:r>
              </m:e>
              <m:sub>
                <m:r>
                  <w:rPr>
                    <w:rFonts w:ascii="Cambria Math" w:hAnsi="Cambria Math"/>
                  </w:rPr>
                  <m:t>ji</m:t>
                </m:r>
              </m:sub>
            </m:sSub>
          </m:e>
        </m:nary>
      </m:oMath>
      <w:r>
        <w:t xml:space="preserve">, </w:t>
      </w:r>
      <w:r w:rsidRPr="00C36854">
        <w:t xml:space="preserve">where </w:t>
      </w:r>
      <m:oMath>
        <m:r>
          <w:rPr>
            <w:rFonts w:ascii="Cambria Math" w:hAnsi="Cambria Math"/>
          </w:rPr>
          <m:t>J</m:t>
        </m:r>
      </m:oMath>
      <w:r w:rsidRPr="00C36854">
        <w:t xml:space="preserve"> is the total number of hidden units in that layer of the neural network, </w:t>
      </w:r>
      <m:oMath>
        <m:sSubSup>
          <m:sSubSupPr>
            <m:ctrlPr>
              <w:rPr>
                <w:rFonts w:ascii="Cambria Math" w:hAnsi="Cambria Math"/>
                <w:i/>
              </w:rPr>
            </m:ctrlPr>
          </m:sSubSupPr>
          <m:e>
            <m:r>
              <w:rPr>
                <w:rFonts w:ascii="Cambria Math" w:hAnsi="Cambria Math"/>
              </w:rPr>
              <m:t>o</m:t>
            </m:r>
          </m:e>
          <m:sub>
            <m:r>
              <w:rPr>
                <w:rFonts w:ascii="Cambria Math" w:hAnsi="Cambria Math"/>
              </w:rPr>
              <m:t>k</m:t>
            </m:r>
          </m:sub>
          <m:sup>
            <m:r>
              <w:rPr>
                <w:rFonts w:ascii="Cambria Math" w:hAnsi="Cambria Math"/>
              </w:rPr>
              <m:t>'</m:t>
            </m:r>
          </m:sup>
        </m:sSubSup>
      </m:oMath>
      <w:r w:rsidRPr="00C36854">
        <w:t xml:space="preserve"> is the value of the derivative of the activation function at output </w:t>
      </w:r>
      <m:oMath>
        <m:r>
          <w:rPr>
            <w:rFonts w:ascii="Cambria Math" w:hAnsi="Cambria Math"/>
          </w:rPr>
          <m:t>k</m:t>
        </m:r>
      </m:oMath>
      <w:r w:rsidRPr="00C36854">
        <w:t xml:space="preserve">, and </w:t>
      </w:r>
      <m:oMath>
        <m:sSubSup>
          <m:sSubSupPr>
            <m:ctrlPr>
              <w:rPr>
                <w:rFonts w:ascii="Cambria Math" w:hAnsi="Cambria Math"/>
                <w:i/>
              </w:rPr>
            </m:ctrlPr>
          </m:sSubSupPr>
          <m:e>
            <m:r>
              <w:rPr>
                <w:rFonts w:ascii="Cambria Math" w:hAnsi="Cambria Math"/>
              </w:rPr>
              <m:t>y</m:t>
            </m:r>
          </m:e>
          <m:sub>
            <m:r>
              <w:rPr>
                <w:rFonts w:ascii="Cambria Math" w:hAnsi="Cambria Math"/>
              </w:rPr>
              <m:t>j</m:t>
            </m:r>
          </m:sub>
          <m:sup>
            <m:r>
              <w:rPr>
                <w:rFonts w:ascii="Cambria Math" w:hAnsi="Cambria Math"/>
              </w:rPr>
              <m:t>'</m:t>
            </m:r>
          </m:sup>
        </m:sSubSup>
      </m:oMath>
      <w:r w:rsidRPr="00C36854">
        <w:t xml:space="preserve"> is the value of the derivative of the activation function at hidden neuron </w:t>
      </w:r>
      <m:oMath>
        <m:r>
          <w:rPr>
            <w:rFonts w:ascii="Cambria Math" w:hAnsi="Cambria Math"/>
          </w:rPr>
          <m:t>j</m:t>
        </m:r>
      </m:oMath>
      <w:r w:rsidRPr="00C36854">
        <w:t>.</w:t>
      </w:r>
      <w:r>
        <w:t xml:space="preserve"> </w:t>
      </w:r>
      <w:r w:rsidRPr="00C36854">
        <w:t xml:space="preserve">Finally, the entire sensitivity matrix can be expressed in matrix notation </w:t>
      </w:r>
      <w:proofErr w:type="gramStart"/>
      <w:r w:rsidRPr="00C36854">
        <w:t>as</w:t>
      </w:r>
      <w:r>
        <w:t xml:space="preserve"> </w:t>
      </w:r>
      <w:proofErr w:type="gramEnd"/>
      <m:oMath>
        <m:r>
          <m:rPr>
            <m:sty m:val="bi"/>
          </m:rPr>
          <w:rPr>
            <w:rFonts w:ascii="Cambria Math" w:hAnsi="Cambria Math"/>
          </w:rPr>
          <m:t>S</m:t>
        </m:r>
        <m:r>
          <w:rPr>
            <w:rFonts w:ascii="Cambria Math" w:hAnsi="Cambria Math"/>
          </w:rPr>
          <m:t>=</m:t>
        </m:r>
        <m:sSup>
          <m:sSupPr>
            <m:ctrlPr>
              <w:rPr>
                <w:rFonts w:ascii="Cambria Math" w:hAnsi="Cambria Math"/>
                <w:i/>
              </w:rPr>
            </m:ctrlPr>
          </m:sSupPr>
          <m:e>
            <m:r>
              <m:rPr>
                <m:sty m:val="bi"/>
              </m:rPr>
              <w:rPr>
                <w:rFonts w:ascii="Cambria Math" w:hAnsi="Cambria Math"/>
              </w:rPr>
              <m:t>O</m:t>
            </m:r>
            <m:ctrlPr>
              <w:rPr>
                <w:rFonts w:ascii="Cambria Math" w:hAnsi="Cambria Math"/>
                <w:b/>
                <w:i/>
              </w:rPr>
            </m:ctrlPr>
          </m:e>
          <m:sup>
            <m:r>
              <w:rPr>
                <w:rFonts w:ascii="Cambria Math" w:hAnsi="Cambria Math"/>
              </w:rPr>
              <m:t>'</m:t>
            </m:r>
          </m:sup>
        </m:sSup>
        <m:r>
          <w:rPr>
            <w:rFonts w:ascii="Cambria Math" w:hAnsi="Cambria Math"/>
          </w:rPr>
          <m:t>×</m:t>
        </m:r>
        <m:r>
          <m:rPr>
            <m:sty m:val="bi"/>
          </m:rPr>
          <w:rPr>
            <w:rFonts w:ascii="Cambria Math" w:hAnsi="Cambria Math"/>
          </w:rPr>
          <m:t>W</m:t>
        </m:r>
        <m:r>
          <w:rPr>
            <w:rFonts w:ascii="Cambria Math" w:hAnsi="Cambria Math"/>
          </w:rPr>
          <m:t>×</m:t>
        </m:r>
        <m:sSup>
          <m:sSupPr>
            <m:ctrlPr>
              <w:rPr>
                <w:rFonts w:ascii="Cambria Math" w:hAnsi="Cambria Math"/>
                <w:i/>
              </w:rPr>
            </m:ctrlPr>
          </m:sSupPr>
          <m:e>
            <m:r>
              <m:rPr>
                <m:sty m:val="bi"/>
              </m:rPr>
              <w:rPr>
                <w:rFonts w:ascii="Cambria Math" w:hAnsi="Cambria Math"/>
              </w:rPr>
              <m:t>Y</m:t>
            </m:r>
            <m:ctrlPr>
              <w:rPr>
                <w:rFonts w:ascii="Cambria Math" w:hAnsi="Cambria Math"/>
                <w:b/>
                <w:i/>
              </w:rPr>
            </m:ctrlPr>
          </m:e>
          <m:sup>
            <m:r>
              <w:rPr>
                <w:rFonts w:ascii="Cambria Math" w:hAnsi="Cambria Math"/>
              </w:rPr>
              <m:t>'</m:t>
            </m:r>
          </m:sup>
        </m:sSup>
        <m:r>
          <w:rPr>
            <w:rFonts w:ascii="Cambria Math" w:hAnsi="Cambria Math"/>
          </w:rPr>
          <m:t>×</m:t>
        </m:r>
        <m:r>
          <m:rPr>
            <m:sty m:val="bi"/>
          </m:rPr>
          <w:rPr>
            <w:rFonts w:ascii="Cambria Math" w:hAnsi="Cambria Math"/>
          </w:rPr>
          <m:t>V</m:t>
        </m:r>
      </m:oMath>
      <w:r w:rsidRPr="00A1341D">
        <w:t>,</w:t>
      </w:r>
      <w:r>
        <w:t xml:space="preserve"> </w:t>
      </w:r>
      <w:r w:rsidRPr="00C36854">
        <w:t>where</w:t>
      </w:r>
      <w:r>
        <w:t xml:space="preserve"> </w:t>
      </w:r>
      <m:oMath>
        <m:sSup>
          <m:sSupPr>
            <m:ctrlPr>
              <w:rPr>
                <w:rFonts w:ascii="Cambria Math" w:hAnsi="Cambria Math"/>
                <w:i/>
              </w:rPr>
            </m:ctrlPr>
          </m:sSupPr>
          <m:e>
            <m:r>
              <m:rPr>
                <m:sty m:val="bi"/>
              </m:rPr>
              <w:rPr>
                <w:rFonts w:ascii="Cambria Math" w:hAnsi="Cambria Math"/>
              </w:rPr>
              <m:t>O</m:t>
            </m:r>
            <m:ctrlPr>
              <w:rPr>
                <w:rFonts w:ascii="Cambria Math" w:hAnsi="Cambria Math"/>
                <w:b/>
                <w:i/>
              </w:rPr>
            </m:ctrlPr>
          </m:e>
          <m:sup>
            <m:r>
              <w:rPr>
                <w:rFonts w:ascii="Cambria Math" w:hAnsi="Cambria Math"/>
              </w:rPr>
              <m:t>'</m:t>
            </m:r>
          </m:sup>
        </m:sSup>
        <m:r>
          <w:rPr>
            <w:rFonts w:ascii="Cambria Math" w:hAnsi="Cambria Math"/>
          </w:rPr>
          <m:t>=diag(</m:t>
        </m:r>
        <m:sSubSup>
          <m:sSubSupPr>
            <m:ctrlPr>
              <w:rPr>
                <w:rFonts w:ascii="Cambria Math" w:hAnsi="Cambria Math"/>
                <w:i/>
              </w:rPr>
            </m:ctrlPr>
          </m:sSubSupPr>
          <m:e>
            <m:r>
              <w:rPr>
                <w:rFonts w:ascii="Cambria Math" w:hAnsi="Cambria Math"/>
              </w:rPr>
              <m:t>o</m:t>
            </m:r>
          </m:e>
          <m:sub>
            <m:r>
              <w:rPr>
                <w:rFonts w:ascii="Cambria Math" w:hAnsi="Cambria Math"/>
              </w:rPr>
              <m:t>1</m:t>
            </m:r>
          </m:sub>
          <m:sup>
            <m:r>
              <w:rPr>
                <w:rFonts w:ascii="Cambria Math" w:hAnsi="Cambria Math"/>
              </w:rPr>
              <m:t>'</m:t>
            </m:r>
          </m:sup>
        </m:sSubSup>
        <m:r>
          <w:rPr>
            <w:rFonts w:ascii="Cambria Math" w:hAnsi="Cambria Math"/>
          </w:rPr>
          <m:t xml:space="preserve">, </m:t>
        </m:r>
        <m:sSubSup>
          <m:sSubSupPr>
            <m:ctrlPr>
              <w:rPr>
                <w:rFonts w:ascii="Cambria Math" w:hAnsi="Cambria Math"/>
                <w:i/>
              </w:rPr>
            </m:ctrlPr>
          </m:sSubSupPr>
          <m:e>
            <m:r>
              <w:rPr>
                <w:rFonts w:ascii="Cambria Math" w:hAnsi="Cambria Math"/>
              </w:rPr>
              <m:t>o</m:t>
            </m:r>
          </m:e>
          <m:sub>
            <m:r>
              <w:rPr>
                <w:rFonts w:ascii="Cambria Math" w:hAnsi="Cambria Math"/>
              </w:rPr>
              <m:t>2</m:t>
            </m:r>
          </m:sub>
          <m:sup>
            <m:r>
              <w:rPr>
                <w:rFonts w:ascii="Cambria Math" w:hAnsi="Cambria Math"/>
              </w:rPr>
              <m:t>'</m:t>
            </m:r>
          </m:sup>
        </m:sSubSup>
        <m:r>
          <w:rPr>
            <w:rFonts w:ascii="Cambria Math" w:hAnsi="Cambria Math"/>
          </w:rPr>
          <m:t xml:space="preserve">, ⋯, </m:t>
        </m:r>
        <m:sSubSup>
          <m:sSubSupPr>
            <m:ctrlPr>
              <w:rPr>
                <w:rFonts w:ascii="Cambria Math" w:hAnsi="Cambria Math"/>
                <w:i/>
              </w:rPr>
            </m:ctrlPr>
          </m:sSubSupPr>
          <m:e>
            <m:r>
              <w:rPr>
                <w:rFonts w:ascii="Cambria Math" w:hAnsi="Cambria Math"/>
              </w:rPr>
              <m:t>o</m:t>
            </m:r>
          </m:e>
          <m:sub>
            <m:r>
              <w:rPr>
                <w:rFonts w:ascii="Cambria Math" w:hAnsi="Cambria Math"/>
              </w:rPr>
              <m:t>K</m:t>
            </m:r>
          </m:sub>
          <m:sup>
            <m:r>
              <w:rPr>
                <w:rFonts w:ascii="Cambria Math" w:hAnsi="Cambria Math"/>
              </w:rPr>
              <m:t>'</m:t>
            </m:r>
          </m:sup>
        </m:sSubSup>
        <m:r>
          <w:rPr>
            <w:rFonts w:ascii="Cambria Math" w:hAnsi="Cambria Math"/>
          </w:rPr>
          <m:t>)</m:t>
        </m:r>
      </m:oMath>
      <w:r>
        <w:t xml:space="preserve"> and </w:t>
      </w:r>
      <m:oMath>
        <m:sSup>
          <m:sSupPr>
            <m:ctrlPr>
              <w:rPr>
                <w:rFonts w:ascii="Cambria Math" w:hAnsi="Cambria Math"/>
                <w:i/>
              </w:rPr>
            </m:ctrlPr>
          </m:sSupPr>
          <m:e>
            <m:r>
              <m:rPr>
                <m:sty m:val="bi"/>
              </m:rPr>
              <w:rPr>
                <w:rFonts w:ascii="Cambria Math" w:hAnsi="Cambria Math"/>
              </w:rPr>
              <m:t>Y</m:t>
            </m:r>
            <m:ctrlPr>
              <w:rPr>
                <w:rFonts w:ascii="Cambria Math" w:hAnsi="Cambria Math"/>
                <w:b/>
                <w:i/>
              </w:rPr>
            </m:ctrlPr>
          </m:e>
          <m:sup>
            <m:r>
              <w:rPr>
                <w:rFonts w:ascii="Cambria Math" w:hAnsi="Cambria Math"/>
              </w:rPr>
              <m:t>'</m:t>
            </m:r>
          </m:sup>
        </m:sSup>
        <m:r>
          <w:rPr>
            <w:rFonts w:ascii="Cambria Math" w:hAnsi="Cambria Math"/>
          </w:rPr>
          <m:t>=diag(</m:t>
        </m:r>
        <m:sSubSup>
          <m:sSubSupPr>
            <m:ctrlPr>
              <w:rPr>
                <w:rFonts w:ascii="Cambria Math" w:hAnsi="Cambria Math"/>
                <w:i/>
              </w:rPr>
            </m:ctrlPr>
          </m:sSubSupPr>
          <m:e>
            <m:r>
              <w:rPr>
                <w:rFonts w:ascii="Cambria Math" w:hAnsi="Cambria Math"/>
              </w:rPr>
              <m:t>y</m:t>
            </m:r>
          </m:e>
          <m:sub>
            <m:r>
              <w:rPr>
                <w:rFonts w:ascii="Cambria Math" w:hAnsi="Cambria Math"/>
              </w:rPr>
              <m:t>1</m:t>
            </m:r>
          </m:sub>
          <m:sup>
            <m:r>
              <w:rPr>
                <w:rFonts w:ascii="Cambria Math" w:hAnsi="Cambria Math"/>
              </w:rPr>
              <m:t>'</m:t>
            </m:r>
          </m:sup>
        </m:sSubSup>
        <m:r>
          <w:rPr>
            <w:rFonts w:ascii="Cambria Math" w:hAnsi="Cambria Math"/>
          </w:rPr>
          <m:t xml:space="preserve">, </m:t>
        </m:r>
        <m:sSubSup>
          <m:sSubSupPr>
            <m:ctrlPr>
              <w:rPr>
                <w:rFonts w:ascii="Cambria Math" w:hAnsi="Cambria Math"/>
                <w:i/>
              </w:rPr>
            </m:ctrlPr>
          </m:sSubSupPr>
          <m:e>
            <m:r>
              <w:rPr>
                <w:rFonts w:ascii="Cambria Math" w:hAnsi="Cambria Math"/>
              </w:rPr>
              <m:t>y</m:t>
            </m:r>
          </m:e>
          <m:sub>
            <m:r>
              <w:rPr>
                <w:rFonts w:ascii="Cambria Math" w:hAnsi="Cambria Math"/>
              </w:rPr>
              <m:t>2</m:t>
            </m:r>
          </m:sub>
          <m:sup>
            <m:r>
              <w:rPr>
                <w:rFonts w:ascii="Cambria Math" w:hAnsi="Cambria Math"/>
              </w:rPr>
              <m:t>'</m:t>
            </m:r>
          </m:sup>
        </m:sSubSup>
        <m:r>
          <w:rPr>
            <w:rFonts w:ascii="Cambria Math" w:hAnsi="Cambria Math"/>
          </w:rPr>
          <m:t xml:space="preserve">, ⋯, </m:t>
        </m:r>
        <m:sSubSup>
          <m:sSubSupPr>
            <m:ctrlPr>
              <w:rPr>
                <w:rFonts w:ascii="Cambria Math" w:hAnsi="Cambria Math"/>
                <w:i/>
              </w:rPr>
            </m:ctrlPr>
          </m:sSubSupPr>
          <m:e>
            <m:r>
              <w:rPr>
                <w:rFonts w:ascii="Cambria Math" w:hAnsi="Cambria Math"/>
              </w:rPr>
              <m:t>y</m:t>
            </m:r>
          </m:e>
          <m:sub>
            <m:r>
              <w:rPr>
                <w:rFonts w:ascii="Cambria Math" w:hAnsi="Cambria Math"/>
              </w:rPr>
              <m:t>K</m:t>
            </m:r>
          </m:sub>
          <m:sup>
            <m:r>
              <w:rPr>
                <w:rFonts w:ascii="Cambria Math" w:hAnsi="Cambria Math"/>
              </w:rPr>
              <m:t>'</m:t>
            </m:r>
          </m:sup>
        </m:sSubSup>
        <m:r>
          <w:rPr>
            <w:rFonts w:ascii="Cambria Math" w:hAnsi="Cambria Math"/>
          </w:rPr>
          <m:t>)</m:t>
        </m:r>
      </m:oMath>
      <w:r w:rsidRPr="00C36854">
        <w:t>.</w:t>
      </w:r>
      <w:r>
        <w:t xml:space="preserve"> </w:t>
      </w:r>
    </w:p>
    <w:p w:rsidR="00DB04E1" w:rsidRDefault="00DB04E1" w:rsidP="00DB04E1">
      <w:pPr>
        <w:pStyle w:val="BodyText"/>
      </w:pPr>
      <w:r>
        <w:t>Since the activation functions are generally non-linear, the</w:t>
      </w:r>
      <w:r w:rsidRPr="00C36854">
        <w:t xml:space="preserve"> </w:t>
      </w:r>
      <w:r>
        <w:t>sensitivity matrix</w:t>
      </w:r>
      <w:r w:rsidRPr="00C36854">
        <w:t xml:space="preserve"> </w:t>
      </w:r>
      <w:r>
        <w:t xml:space="preserve">becomes a </w:t>
      </w:r>
      <w:proofErr w:type="gramStart"/>
      <w:r>
        <w:t xml:space="preserve">function </w:t>
      </w:r>
      <w:proofErr w:type="gramEnd"/>
      <m:oMath>
        <m:r>
          <m:rPr>
            <m:sty m:val="bi"/>
          </m:rPr>
          <w:rPr>
            <w:rFonts w:ascii="Cambria Math" w:hAnsi="Cambria Math"/>
          </w:rPr>
          <m:t>S</m:t>
        </m:r>
        <m:r>
          <w:rPr>
            <w:rFonts w:ascii="Cambria Math" w:hAnsi="Cambria Math"/>
          </w:rPr>
          <m:t>(</m:t>
        </m:r>
        <m:r>
          <m:rPr>
            <m:sty m:val="bi"/>
          </m:rPr>
          <w:rPr>
            <w:rFonts w:ascii="Cambria Math" w:hAnsi="Cambria Math"/>
          </w:rPr>
          <m:t>x)</m:t>
        </m:r>
      </m:oMath>
      <w:r>
        <w:t xml:space="preserve">, where </w:t>
      </w:r>
      <m:oMath>
        <m:r>
          <m:rPr>
            <m:sty m:val="bi"/>
          </m:rPr>
          <w:rPr>
            <w:rFonts w:ascii="Cambria Math" w:hAnsi="Cambria Math"/>
          </w:rPr>
          <m:t>x</m:t>
        </m:r>
      </m:oMath>
      <w:r>
        <w:t xml:space="preserve"> is an input vector</w:t>
      </w:r>
      <w:r w:rsidRPr="00C36854">
        <w:t>.</w:t>
      </w:r>
      <w:r>
        <w:t xml:space="preserve"> However, the sensitivity matrix for a particular input vector can vary due to the stochastic nature of training neural networks. To compensate for this added variance, we trained 100 different nets </w:t>
      </w:r>
      <w:r w:rsidR="00D37605">
        <w:t>and</w:t>
      </w:r>
      <w:r>
        <w:t xml:space="preserve"> calculate</w:t>
      </w:r>
      <w:r w:rsidR="00D37605">
        <w:t>d</w:t>
      </w:r>
      <w:r>
        <w:t xml:space="preserve"> the average sensitivity matrix </w:t>
      </w:r>
      <m:oMath>
        <m:sSub>
          <m:sSubPr>
            <m:ctrlPr>
              <w:rPr>
                <w:rFonts w:ascii="Cambria Math" w:hAnsi="Cambria Math"/>
                <w:i/>
              </w:rPr>
            </m:ctrlPr>
          </m:sSubPr>
          <m:e>
            <m:r>
              <m:rPr>
                <m:sty m:val="bi"/>
              </m:rPr>
              <w:rPr>
                <w:rFonts w:ascii="Cambria Math" w:hAnsi="Cambria Math"/>
              </w:rPr>
              <m:t>S</m:t>
            </m:r>
            <m:ctrlPr>
              <w:rPr>
                <w:rFonts w:ascii="Cambria Math" w:hAnsi="Cambria Math"/>
                <w:b/>
                <w:i/>
              </w:rPr>
            </m:ctrlPr>
          </m:e>
          <m:sub>
            <m:r>
              <w:rPr>
                <w:rFonts w:ascii="Cambria Math" w:hAnsi="Cambria Math"/>
              </w:rPr>
              <m:t>avg</m:t>
            </m:r>
          </m:sub>
        </m:sSub>
        <m:d>
          <m:dPr>
            <m:ctrlPr>
              <w:rPr>
                <w:rFonts w:ascii="Cambria Math" w:hAnsi="Cambria Math"/>
                <w:i/>
              </w:rPr>
            </m:ctrlPr>
          </m:dPr>
          <m:e>
            <m:r>
              <m:rPr>
                <m:sty m:val="bi"/>
              </m:rPr>
              <w:rPr>
                <w:rFonts w:ascii="Cambria Math" w:hAnsi="Cambria Math"/>
              </w:rPr>
              <m:t>x</m:t>
            </m:r>
          </m:e>
        </m:d>
      </m:oMath>
      <w:r w:rsidR="00D37605">
        <w:t xml:space="preserve"> across these samples</w:t>
      </w:r>
      <w:r>
        <w:t xml:space="preserve">. </w:t>
      </w:r>
    </w:p>
    <w:p w:rsidR="00DB04E1" w:rsidRDefault="00DB04E1" w:rsidP="00DB04E1">
      <w:pPr>
        <w:pStyle w:val="BodyText"/>
      </w:pPr>
      <w:r>
        <w:t xml:space="preserve">We now have a sensitivity score for each voxel at all time points and for all output classes. However, we would like a measure of sensitivity only on voxels. </w:t>
      </w:r>
      <w:r w:rsidRPr="00C36854">
        <w:t>Therefore, we calculated</w:t>
      </w:r>
      <w:r>
        <w:t xml:space="preserve"> </w:t>
      </w:r>
      <m:oMath>
        <m:r>
          <m:rPr>
            <m:sty m:val="bi"/>
          </m:rPr>
          <w:rPr>
            <w:rFonts w:ascii="Cambria Math" w:hAnsi="Cambria Math"/>
          </w:rPr>
          <m:t>S</m:t>
        </m:r>
        <m:r>
          <w:rPr>
            <w:rFonts w:ascii="Cambria Math" w:hAnsi="Cambria Math"/>
          </w:rPr>
          <m:t xml:space="preserve"> </m:t>
        </m:r>
      </m:oMath>
      <w:r>
        <w:t>for each point in the time series, and then computed</w:t>
      </w:r>
      <w:r w:rsidRPr="00C36854">
        <w:t xml:space="preserve"> the </w:t>
      </w:r>
      <w:r w:rsidR="007E0D88">
        <w:t xml:space="preserve">RMS </w:t>
      </w:r>
      <w:r w:rsidRPr="00C36854">
        <w:t xml:space="preserve">average sensitivity </w:t>
      </w:r>
      <w:r>
        <w:t xml:space="preserve">matrix across all input vectors as </w:t>
      </w:r>
      <m:oMath>
        <m:sSub>
          <m:sSubPr>
            <m:ctrlPr>
              <w:rPr>
                <w:rFonts w:ascii="Cambria Math" w:hAnsi="Cambria Math"/>
                <w:i/>
              </w:rPr>
            </m:ctrlPr>
          </m:sSubPr>
          <m:e>
            <m:r>
              <m:rPr>
                <m:sty m:val="bi"/>
              </m:rPr>
              <w:rPr>
                <w:rFonts w:ascii="Cambria Math" w:hAnsi="Cambria Math"/>
              </w:rPr>
              <m:t>S</m:t>
            </m:r>
            <m:ctrlPr>
              <w:rPr>
                <w:rFonts w:ascii="Cambria Math" w:hAnsi="Cambria Math"/>
                <w:b/>
                <w:i/>
              </w:rPr>
            </m:ctrlPr>
          </m:e>
          <m:sub>
            <m:r>
              <w:rPr>
                <w:rFonts w:ascii="Cambria Math" w:hAnsi="Cambria Math"/>
                <w:sz w:val="20"/>
              </w:rPr>
              <m:t>RMS</m:t>
            </m:r>
          </m:sub>
        </m:sSub>
        <m:r>
          <w:rPr>
            <w:rFonts w:ascii="Cambria Math" w:hAnsi="Cambria Math"/>
          </w:rPr>
          <m:t>=</m:t>
        </m:r>
        <m:rad>
          <m:radPr>
            <m:degHide m:val="1"/>
            <m:ctrlPr>
              <w:rPr>
                <w:rFonts w:ascii="Cambria Math" w:hAnsi="Cambria Math"/>
                <w:i/>
              </w:rPr>
            </m:ctrlPr>
          </m:radPr>
          <m:deg/>
          <m:e>
            <m:f>
              <m:fPr>
                <m:type m:val="lin"/>
                <m:ctrlPr>
                  <w:rPr>
                    <w:rFonts w:ascii="Cambria Math" w:hAnsi="Cambria Math"/>
                    <w:i/>
                  </w:rPr>
                </m:ctrlPr>
              </m:fPr>
              <m:num>
                <m:nary>
                  <m:naryPr>
                    <m:chr m:val="∑"/>
                    <m:ctrlPr>
                      <w:rPr>
                        <w:rFonts w:ascii="Cambria Math" w:hAnsi="Cambria Math"/>
                        <w:i/>
                      </w:rPr>
                    </m:ctrlPr>
                  </m:naryPr>
                  <m:sub>
                    <m:r>
                      <w:rPr>
                        <w:rFonts w:ascii="Cambria Math" w:hAnsi="Cambria Math"/>
                      </w:rPr>
                      <m:t>n=1</m:t>
                    </m:r>
                  </m:sub>
                  <m:sup>
                    <m:r>
                      <w:rPr>
                        <w:rFonts w:ascii="Cambria Math" w:hAnsi="Cambria Math"/>
                      </w:rPr>
                      <m:t>N</m:t>
                    </m:r>
                  </m:sup>
                  <m:e>
                    <m:sSup>
                      <m:sSupPr>
                        <m:ctrlPr>
                          <w:rPr>
                            <w:rFonts w:ascii="Cambria Math" w:hAnsi="Cambria Math"/>
                            <w:i/>
                          </w:rPr>
                        </m:ctrlPr>
                      </m:sSupPr>
                      <m:e>
                        <m:sSub>
                          <m:sSubPr>
                            <m:ctrlPr>
                              <w:rPr>
                                <w:rFonts w:ascii="Cambria Math" w:hAnsi="Cambria Math"/>
                                <w:i/>
                              </w:rPr>
                            </m:ctrlPr>
                          </m:sSubPr>
                          <m:e>
                            <m:r>
                              <m:rPr>
                                <m:sty m:val="bi"/>
                              </m:rPr>
                              <w:rPr>
                                <w:rFonts w:ascii="Cambria Math" w:hAnsi="Cambria Math"/>
                              </w:rPr>
                              <m:t>S</m:t>
                            </m:r>
                            <m:ctrlPr>
                              <w:rPr>
                                <w:rFonts w:ascii="Cambria Math" w:hAnsi="Cambria Math"/>
                                <w:b/>
                                <w:i/>
                              </w:rPr>
                            </m:ctrlPr>
                          </m:e>
                          <m:sub>
                            <m:r>
                              <w:rPr>
                                <w:rFonts w:ascii="Cambria Math" w:hAnsi="Cambria Math"/>
                              </w:rPr>
                              <m:t>avg</m:t>
                            </m:r>
                          </m:sub>
                        </m:sSub>
                        <m:r>
                          <w:rPr>
                            <w:rFonts w:ascii="Cambria Math" w:hAnsi="Cambria Math"/>
                          </w:rPr>
                          <m:t>(</m:t>
                        </m:r>
                        <m:r>
                          <m:rPr>
                            <m:sty m:val="bi"/>
                          </m:rPr>
                          <w:rPr>
                            <w:rFonts w:ascii="Cambria Math" w:hAnsi="Cambria Math"/>
                          </w:rPr>
                          <m:t>x</m:t>
                        </m:r>
                        <m:r>
                          <w:rPr>
                            <w:rFonts w:ascii="Cambria Math" w:hAnsi="Cambria Math"/>
                          </w:rPr>
                          <m:t>)</m:t>
                        </m:r>
                      </m:e>
                      <m:sup>
                        <m:r>
                          <w:rPr>
                            <w:rFonts w:ascii="Cambria Math" w:hAnsi="Cambria Math"/>
                          </w:rPr>
                          <m:t>2</m:t>
                        </m:r>
                      </m:sup>
                    </m:sSup>
                    <m:r>
                      <w:rPr>
                        <w:rFonts w:ascii="Cambria Math" w:hAnsi="Cambria Math"/>
                      </w:rPr>
                      <m:t xml:space="preserve"> </m:t>
                    </m:r>
                  </m:e>
                </m:nary>
              </m:num>
              <m:den>
                <m:r>
                  <w:rPr>
                    <w:rFonts w:ascii="Cambria Math" w:hAnsi="Cambria Math"/>
                  </w:rPr>
                  <m:t>N</m:t>
                </m:r>
              </m:den>
            </m:f>
          </m:e>
        </m:rad>
      </m:oMath>
      <w:r>
        <w:t xml:space="preserve">, </w:t>
      </w:r>
      <w:r w:rsidRPr="00C36854">
        <w:t xml:space="preserve">where </w:t>
      </w:r>
      <m:oMath>
        <m:r>
          <w:rPr>
            <w:rFonts w:ascii="Cambria Math" w:hAnsi="Cambria Math"/>
          </w:rPr>
          <m:t>N</m:t>
        </m:r>
      </m:oMath>
      <w:r w:rsidRPr="00C36854">
        <w:t xml:space="preserve"> is the number of input vectors</w:t>
      </w:r>
      <w:r>
        <w:t xml:space="preserve"> (time points)</w:t>
      </w:r>
      <w:r w:rsidRPr="00C36854">
        <w:t>.</w:t>
      </w:r>
      <w:r>
        <w:t xml:space="preserve"> </w:t>
      </w:r>
      <m:oMath>
        <m:sSub>
          <m:sSubPr>
            <m:ctrlPr>
              <w:rPr>
                <w:rFonts w:ascii="Cambria Math" w:hAnsi="Cambria Math"/>
                <w:i/>
              </w:rPr>
            </m:ctrlPr>
          </m:sSubPr>
          <m:e>
            <m:r>
              <m:rPr>
                <m:sty m:val="bi"/>
              </m:rPr>
              <w:rPr>
                <w:rFonts w:ascii="Cambria Math" w:hAnsi="Cambria Math"/>
              </w:rPr>
              <m:t>S</m:t>
            </m:r>
            <m:ctrlPr>
              <w:rPr>
                <w:rFonts w:ascii="Cambria Math" w:hAnsi="Cambria Math"/>
                <w:b/>
                <w:i/>
              </w:rPr>
            </m:ctrlPr>
          </m:e>
          <m:sub>
            <m:r>
              <w:rPr>
                <w:rFonts w:ascii="Cambria Math" w:hAnsi="Cambria Math"/>
                <w:sz w:val="20"/>
              </w:rPr>
              <m:t>RMS</m:t>
            </m:r>
          </m:sub>
        </m:sSub>
      </m:oMath>
      <w:r w:rsidRPr="00C36854">
        <w:t xml:space="preserve"> </w:t>
      </w:r>
      <w:proofErr w:type="gramStart"/>
      <w:r w:rsidRPr="00C36854">
        <w:t>gives</w:t>
      </w:r>
      <w:proofErr w:type="gramEnd"/>
      <w:r w:rsidRPr="00C36854">
        <w:t xml:space="preserve"> a sensitivity value for each vox</w:t>
      </w:r>
      <w:r>
        <w:t>el with respect to all outputs.</w:t>
      </w:r>
      <w:r w:rsidRPr="00C36854">
        <w:t xml:space="preserve"> </w:t>
      </w:r>
      <w:r>
        <w:t xml:space="preserve">We </w:t>
      </w:r>
      <w:r w:rsidR="0045474A">
        <w:t>then calculated</w:t>
      </w:r>
      <w:r w:rsidRPr="00C36854">
        <w:t xml:space="preserve"> the maximum sensitivity of each voxel across all outputs, i.e.</w:t>
      </w:r>
      <w:r>
        <w:t xml:space="preserve"> </w:t>
      </w:r>
      <m:oMath>
        <m:sSub>
          <m:sSubPr>
            <m:ctrlPr>
              <w:rPr>
                <w:rFonts w:ascii="Cambria Math" w:hAnsi="Cambria Math"/>
                <w:i/>
              </w:rPr>
            </m:ctrlPr>
          </m:sSubPr>
          <m:e>
            <m:r>
              <w:rPr>
                <w:rFonts w:ascii="Cambria Math" w:hAnsi="Cambria Math"/>
              </w:rPr>
              <m:t>ϕ</m:t>
            </m:r>
          </m:e>
          <m:sub>
            <m:r>
              <w:rPr>
                <w:rFonts w:ascii="Cambria Math" w:hAnsi="Cambria Math"/>
              </w:rPr>
              <m:t>i</m:t>
            </m:r>
          </m:sub>
        </m:sSub>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ctrlPr>
                  <w:rPr>
                    <w:rFonts w:ascii="Cambria Math" w:hAnsi="Cambria Math"/>
                  </w:rPr>
                </m:ctrlPr>
              </m:e>
              <m:lim>
                <m:r>
                  <w:rPr>
                    <w:rFonts w:ascii="Cambria Math" w:hAnsi="Cambria Math"/>
                  </w:rPr>
                  <m:t>k=1⋯K</m:t>
                </m:r>
              </m:lim>
            </m:limLow>
          </m:fName>
          <m:e>
            <m:sSub>
              <m:sSubPr>
                <m:ctrlPr>
                  <w:rPr>
                    <w:rFonts w:ascii="Cambria Math" w:hAnsi="Cambria Math"/>
                    <w:i/>
                  </w:rPr>
                </m:ctrlPr>
              </m:sSubPr>
              <m:e>
                <m:r>
                  <w:rPr>
                    <w:rFonts w:ascii="Cambria Math" w:hAnsi="Cambria Math"/>
                  </w:rPr>
                  <m:t>S</m:t>
                </m:r>
              </m:e>
              <m:sub>
                <m:r>
                  <w:rPr>
                    <w:rFonts w:ascii="Cambria Math" w:hAnsi="Cambria Math"/>
                  </w:rPr>
                  <m:t xml:space="preserve">ki, </m:t>
                </m:r>
                <m:r>
                  <w:rPr>
                    <w:rFonts w:ascii="Cambria Math" w:hAnsi="Cambria Math"/>
                    <w:sz w:val="20"/>
                  </w:rPr>
                  <m:t>RMS</m:t>
                </m:r>
              </m:sub>
            </m:sSub>
          </m:e>
        </m:func>
      </m:oMath>
      <w:r>
        <w:t xml:space="preserve">. </w:t>
      </w:r>
      <w:r w:rsidRPr="00C36854">
        <w:t xml:space="preserve">This sensitivity </w:t>
      </w:r>
      <w:r w:rsidR="0045474A">
        <w:t>was</w:t>
      </w:r>
      <w:r w:rsidRPr="00C36854">
        <w:t xml:space="preserve"> projected back into the vo</w:t>
      </w:r>
      <w:r>
        <w:t xml:space="preserve">lume anatomy to create a </w:t>
      </w:r>
      <w:r w:rsidRPr="00C36854">
        <w:t xml:space="preserve">map </w:t>
      </w:r>
      <w:r w:rsidR="0045474A">
        <w:t>of</w:t>
      </w:r>
      <w:r w:rsidRPr="00C36854">
        <w:t xml:space="preserve"> the relative incremental importance of each voxel's response to the classification decision.</w:t>
      </w:r>
      <w:r>
        <w:t xml:space="preserve"> </w:t>
      </w:r>
    </w:p>
    <w:p w:rsidR="00DB04E1" w:rsidRDefault="00DB04E1" w:rsidP="00DB04E1">
      <w:pPr>
        <w:pStyle w:val="BodyText"/>
      </w:pPr>
      <w:r>
        <w:rPr>
          <w:rFonts w:ascii="Cambria" w:eastAsia="Times New Roman" w:hAnsi="Cambria" w:cs="Times New Roman"/>
        </w:rPr>
        <w:t>In order to empirically determine a sensitivity threshold to eliminate irrelevant voxels, we propose an approach based on recursive feature elimination (RFE;</w:t>
      </w:r>
      <w:r w:rsidR="00CF696E">
        <w:rPr>
          <w:rFonts w:ascii="Cambria" w:eastAsia="Times New Roman" w:hAnsi="Cambria" w:cs="Times New Roman"/>
        </w:rPr>
        <w:t xml:space="preserve"> </w:t>
      </w:r>
      <w:r w:rsidR="00F54006">
        <w:rPr>
          <w:rFonts w:ascii="Cambria" w:eastAsia="Times New Roman" w:hAnsi="Cambria" w:cs="Times New Roman"/>
        </w:rPr>
        <w:fldChar w:fldCharType="begin" w:fldLock="1"/>
      </w:r>
      <w:r w:rsidR="00F51B87">
        <w:rPr>
          <w:rFonts w:ascii="Cambria" w:eastAsia="Times New Roman" w:hAnsi="Cambria" w:cs="Times New Roman"/>
        </w:rPr>
        <w:instrText>ADDIN CSL_CITATION { "citationItems" : [ { "id" : "ITEM-1", "itemData" : { "author" : [ { "dropping-particle" : "", "family" : "Guyon", "given" : "Isabelle", "non-dropping-particle" : "", "parse-names" : false, "suffix" : "" }, { "dropping-particle" : "", "family" : "Weston", "given" : "J", "non-dropping-particle" : "", "parse-names" : false, "suffix" : "" }, { "dropping-particle" : "", "family" : "Barnhill", "given" : "S", "non-dropping-particle" : "", "parse-names" : false, "suffix" : "" }, { "dropping-particle" : "", "family" : "Vapnik", "given" : "V", "non-dropping-particle" : "", "parse-names" : false, "suffix" : "" } ], "container-title" : "Machine learning", "id" : "ITEM-1", "issued" : { "date-parts" : [ [ "2002" ] ] }, "page" : "389-422", "title" : "Gene Selection for Cancer Classification using support vector machines", "type" : "article-journal" }, "uris" : [ "http://www.mendeley.com/documents/?uuid=b26d4ce9-c2ef-45f4-8de5-d6210da213ec" ] } ], "mendeley" : { "formattedCitation" : "(Guyon et al., 2002)", "plainTextFormattedCitation" : "(Guyon et al., 2002)", "previouslyFormattedCitation" : "(Guyon et al., 2002)" }, "properties" : { "noteIndex" : 0 }, "schema" : "https://github.com/citation-style-language/schema/raw/master/csl-citation.json" }</w:instrText>
      </w:r>
      <w:r w:rsidR="00F54006">
        <w:rPr>
          <w:rFonts w:ascii="Cambria" w:eastAsia="Times New Roman" w:hAnsi="Cambria" w:cs="Times New Roman"/>
        </w:rPr>
        <w:fldChar w:fldCharType="separate"/>
      </w:r>
      <w:r w:rsidR="00CF696E" w:rsidRPr="00CF696E">
        <w:rPr>
          <w:rFonts w:ascii="Cambria" w:eastAsia="Times New Roman" w:hAnsi="Cambria" w:cs="Times New Roman"/>
          <w:noProof/>
        </w:rPr>
        <w:t>(Guyon et al., 2002)</w:t>
      </w:r>
      <w:r w:rsidR="00F54006">
        <w:rPr>
          <w:rFonts w:ascii="Cambria" w:eastAsia="Times New Roman" w:hAnsi="Cambria" w:cs="Times New Roman"/>
        </w:rPr>
        <w:fldChar w:fldCharType="end"/>
      </w:r>
      <w:r>
        <w:rPr>
          <w:rFonts w:ascii="Cambria" w:eastAsia="Times New Roman" w:hAnsi="Cambria" w:cs="Times New Roman"/>
        </w:rPr>
        <w:t>) adapted to the feed-forward neural network. A similar approach was used</w:t>
      </w:r>
      <w:r w:rsidR="00CF696E">
        <w:rPr>
          <w:rFonts w:ascii="Cambria" w:eastAsia="Times New Roman" w:hAnsi="Cambria" w:cs="Times New Roman"/>
        </w:rPr>
        <w:t xml:space="preserve"> by </w:t>
      </w:r>
      <w:r w:rsidR="00F54006">
        <w:rPr>
          <w:rFonts w:ascii="Cambria" w:eastAsia="Times New Roman" w:hAnsi="Cambria" w:cs="Times New Roman"/>
        </w:rPr>
        <w:fldChar w:fldCharType="begin" w:fldLock="1"/>
      </w:r>
      <w:r w:rsidR="005F2783">
        <w:rPr>
          <w:rFonts w:ascii="Cambria" w:eastAsia="Times New Roman" w:hAnsi="Cambria" w:cs="Times New Roman"/>
        </w:rPr>
        <w:instrText>ADDIN CSL_CITATION { "citationItems" : [ { "id" : "ITEM-1", "itemData" : { "DOI" : "10.1016/j.mri.2008.01.052", "ISSN" : "0730-725X", "PMID" : "18508219", "abstract" : "Machine learning and pattern recognition techniques are being increasingly employed in functional magnetic resonance imaging (fMRI) data analysis. By taking into account the full spatial pattern of brain activity measured simultaneously at many locations, these methods allow detecting subtle, non-strictly localized effects that may remain invisible to the conventional analysis with univariate statistical methods. In typical fMRI applications, pattern recognition algorithms \"learn\" a functional relationship between brain response patterns and a perceptual, cognitive or behavioral state of a subject expressed in terms of a label, which may assume discrete (classification) or continuous (regression) values. This learned functional relationship is then used to predict the unseen labels from a new data set (\"brain reading\"). In this article, we describe the mathematical foundations of machine learning applications in fMRI. We focus on two methods, support vector machines and relevance vector machines, which are respectively suited for the classification and regression of fMRI patterns. Furthermore, by means of several examples and applications, we illustrate and discuss the methodological challenges of using machine learning algorithms in the context of fMRI data analysis.", "author" : [ { "dropping-particle" : "", "family" : "Formisano", "given" : "Elia", "non-dropping-particle" : "", "parse-names" : false, "suffix" : "" }, { "dropping-particle" : "", "family" : "Martino", "given" : "Federico", "non-dropping-particle" : "De", "parse-names" : false, "suffix" : "" }, { "dropping-particle" : "", "family" : "Valente", "given" : "Giancarlo", "non-dropping-particle" : "", "parse-names" : false, "suffix" : "" } ], "container-title" : "Magnetic resonance imaging", "id" : "ITEM-1", "issue" : "7", "issued" : { "date-parts" : [ [ "2008", "10" ] ] }, "page" : "921-34", "title" : "Multivariate analysis of fMRI time series: classification and regression of brain responses using machine learning.", "type" : "article-journal", "volume" : "26" }, "uris" : [ "http://www.mendeley.com/documents/?uuid=5234b798-929d-4467-a7ca-7618b96905d8" ] } ], "mendeley" : { "formattedCitation" : "(Formisano, De Martino, &amp; Valente, 2008)", "plainTextFormattedCitation" : "(Formisano, De Martino, &amp; Valente, 2008)", "previouslyFormattedCitation" : "(Formisano, De Martino, &amp; Valente, 2008)" }, "properties" : { "noteIndex" : 0 }, "schema" : "https://github.com/citation-style-language/schema/raw/master/csl-citation.json" }</w:instrText>
      </w:r>
      <w:r w:rsidR="00F54006">
        <w:rPr>
          <w:rFonts w:ascii="Cambria" w:eastAsia="Times New Roman" w:hAnsi="Cambria" w:cs="Times New Roman"/>
        </w:rPr>
        <w:fldChar w:fldCharType="separate"/>
      </w:r>
      <w:r w:rsidR="005E7C84" w:rsidRPr="005E7C84">
        <w:rPr>
          <w:rFonts w:ascii="Cambria" w:eastAsia="Times New Roman" w:hAnsi="Cambria" w:cs="Times New Roman"/>
          <w:noProof/>
        </w:rPr>
        <w:t>(Formisano, De Martino, &amp; Valente, 2008)</w:t>
      </w:r>
      <w:r w:rsidR="00F54006">
        <w:rPr>
          <w:rFonts w:ascii="Cambria" w:eastAsia="Times New Roman" w:hAnsi="Cambria" w:cs="Times New Roman"/>
        </w:rPr>
        <w:fldChar w:fldCharType="end"/>
      </w:r>
      <w:r w:rsidR="00CF696E">
        <w:rPr>
          <w:rFonts w:ascii="Cambria" w:eastAsia="Times New Roman" w:hAnsi="Cambria" w:cs="Times New Roman"/>
        </w:rPr>
        <w:t xml:space="preserve"> </w:t>
      </w:r>
      <w:r>
        <w:rPr>
          <w:rFonts w:ascii="Cambria" w:eastAsia="Times New Roman" w:hAnsi="Cambria" w:cs="Times New Roman"/>
        </w:rPr>
        <w:t xml:space="preserve">in conjunction with the weight vector of a regularized SVM. In RFE, a </w:t>
      </w:r>
      <w:r w:rsidR="002F0A33">
        <w:rPr>
          <w:rFonts w:ascii="Cambria" w:eastAsia="Times New Roman" w:hAnsi="Cambria" w:cs="Times New Roman"/>
        </w:rPr>
        <w:t>machine-learning</w:t>
      </w:r>
      <w:r>
        <w:rPr>
          <w:rFonts w:ascii="Cambria" w:eastAsia="Times New Roman" w:hAnsi="Cambria" w:cs="Times New Roman"/>
        </w:rPr>
        <w:t xml:space="preserve"> algorithm is </w:t>
      </w:r>
      <w:r w:rsidR="001B3BCC">
        <w:rPr>
          <w:rFonts w:ascii="Cambria" w:eastAsia="Times New Roman" w:hAnsi="Cambria" w:cs="Times New Roman"/>
        </w:rPr>
        <w:t xml:space="preserve">first </w:t>
      </w:r>
      <w:r>
        <w:rPr>
          <w:rFonts w:ascii="Cambria" w:eastAsia="Times New Roman" w:hAnsi="Cambria" w:cs="Times New Roman"/>
        </w:rPr>
        <w:t xml:space="preserve">trained on a full data set. </w:t>
      </w:r>
      <w:r w:rsidR="001B3BCC">
        <w:rPr>
          <w:rFonts w:ascii="Cambria" w:eastAsia="Times New Roman" w:hAnsi="Cambria" w:cs="Times New Roman"/>
        </w:rPr>
        <w:t xml:space="preserve">Next, </w:t>
      </w:r>
      <w:r>
        <w:rPr>
          <w:rFonts w:ascii="Cambria" w:eastAsia="Times New Roman" w:hAnsi="Cambria" w:cs="Times New Roman"/>
        </w:rPr>
        <w:t>some ranking criteri</w:t>
      </w:r>
      <w:r w:rsidR="00CF696E">
        <w:rPr>
          <w:rFonts w:ascii="Cambria" w:eastAsia="Times New Roman" w:hAnsi="Cambria" w:cs="Times New Roman"/>
        </w:rPr>
        <w:t>on</w:t>
      </w:r>
      <w:r>
        <w:rPr>
          <w:rFonts w:ascii="Cambria" w:eastAsia="Times New Roman" w:hAnsi="Cambria" w:cs="Times New Roman"/>
        </w:rPr>
        <w:t xml:space="preserve"> is calculated for each input dimension. The dimension with the lowest rank is removed from the dataset (a fixed number or percentile of dimensions may be removed for speed reasons). </w:t>
      </w:r>
      <w:r w:rsidR="00AA48FD">
        <w:rPr>
          <w:rFonts w:ascii="Cambria" w:eastAsia="Times New Roman" w:hAnsi="Cambria" w:cs="Times New Roman"/>
        </w:rPr>
        <w:t>Then</w:t>
      </w:r>
      <w:r>
        <w:rPr>
          <w:rFonts w:ascii="Cambria" w:eastAsia="Times New Roman" w:hAnsi="Cambria" w:cs="Times New Roman"/>
        </w:rPr>
        <w:t xml:space="preserve">, the </w:t>
      </w:r>
      <w:r w:rsidR="002F0A33">
        <w:rPr>
          <w:rFonts w:ascii="Cambria" w:eastAsia="Times New Roman" w:hAnsi="Cambria" w:cs="Times New Roman"/>
        </w:rPr>
        <w:t>machine-learning</w:t>
      </w:r>
      <w:r>
        <w:rPr>
          <w:rFonts w:ascii="Cambria" w:eastAsia="Times New Roman" w:hAnsi="Cambria" w:cs="Times New Roman"/>
        </w:rPr>
        <w:t xml:space="preserve"> algorithm is retrained on the reduced dataset. This process </w:t>
      </w:r>
      <w:r w:rsidR="00AA48FD">
        <w:rPr>
          <w:rFonts w:ascii="Cambria" w:eastAsia="Times New Roman" w:hAnsi="Cambria" w:cs="Times New Roman"/>
        </w:rPr>
        <w:t xml:space="preserve">can be </w:t>
      </w:r>
      <w:r>
        <w:rPr>
          <w:rFonts w:ascii="Cambria" w:eastAsia="Times New Roman" w:hAnsi="Cambria" w:cs="Times New Roman"/>
        </w:rPr>
        <w:t>repeated until all features have been removed. The performance of each subset can be calculated using a held</w:t>
      </w:r>
      <w:r w:rsidR="0045474A">
        <w:rPr>
          <w:rFonts w:ascii="Cambria" w:eastAsia="Times New Roman" w:hAnsi="Cambria" w:cs="Times New Roman"/>
        </w:rPr>
        <w:t>-</w:t>
      </w:r>
      <w:r>
        <w:rPr>
          <w:rFonts w:ascii="Cambria" w:eastAsia="Times New Roman" w:hAnsi="Cambria" w:cs="Times New Roman"/>
        </w:rPr>
        <w:t>out test set to determine a good threshold to remove irrelevant voxels. We used the feed</w:t>
      </w:r>
      <w:r w:rsidR="002F0A33">
        <w:rPr>
          <w:rFonts w:ascii="Cambria" w:eastAsia="Times New Roman" w:hAnsi="Cambria" w:cs="Times New Roman"/>
        </w:rPr>
        <w:t>-</w:t>
      </w:r>
      <w:r>
        <w:rPr>
          <w:rFonts w:ascii="Cambria" w:eastAsia="Times New Roman" w:hAnsi="Cambria" w:cs="Times New Roman"/>
        </w:rPr>
        <w:t>forward neural network as our machine</w:t>
      </w:r>
      <w:r w:rsidR="002F0A33">
        <w:rPr>
          <w:rFonts w:ascii="Cambria" w:eastAsia="Times New Roman" w:hAnsi="Cambria" w:cs="Times New Roman"/>
        </w:rPr>
        <w:t>-</w:t>
      </w:r>
      <w:r>
        <w:rPr>
          <w:rFonts w:ascii="Cambria" w:eastAsia="Times New Roman" w:hAnsi="Cambria" w:cs="Times New Roman"/>
        </w:rPr>
        <w:t xml:space="preserve">learning algorithm, and the measure </w:t>
      </w:r>
      <m:oMath>
        <m:sSub>
          <m:sSubPr>
            <m:ctrlPr>
              <w:rPr>
                <w:rFonts w:ascii="Cambria Math" w:hAnsi="Cambria Math"/>
                <w:i/>
              </w:rPr>
            </m:ctrlPr>
          </m:sSubPr>
          <m:e>
            <m:r>
              <w:rPr>
                <w:rFonts w:ascii="Cambria Math" w:hAnsi="Cambria Math"/>
              </w:rPr>
              <m:t>ϕ</m:t>
            </m:r>
          </m:e>
          <m:sub>
            <m:r>
              <w:rPr>
                <w:rFonts w:ascii="Cambria Math" w:hAnsi="Cambria Math"/>
              </w:rPr>
              <m:t>i</m:t>
            </m:r>
          </m:sub>
        </m:sSub>
      </m:oMath>
      <w:r w:rsidR="00327284">
        <w:rPr>
          <w:rFonts w:ascii="Cambria" w:eastAsia="Times New Roman" w:hAnsi="Cambria" w:cs="Times New Roman"/>
        </w:rPr>
        <w:t xml:space="preserve"> for our ranking criterion</w:t>
      </w:r>
      <w:r>
        <w:rPr>
          <w:rFonts w:ascii="Cambria" w:eastAsia="Times New Roman" w:hAnsi="Cambria" w:cs="Times New Roman"/>
        </w:rPr>
        <w:t>. For computational speed reasons as well as for inter</w:t>
      </w:r>
      <w:r w:rsidR="007E0D88">
        <w:rPr>
          <w:rFonts w:ascii="Cambria" w:eastAsia="Times New Roman" w:hAnsi="Cambria" w:cs="Times New Roman"/>
        </w:rPr>
        <w:t>-</w:t>
      </w:r>
      <w:r>
        <w:rPr>
          <w:rFonts w:ascii="Cambria" w:eastAsia="Times New Roman" w:hAnsi="Cambria" w:cs="Times New Roman"/>
        </w:rPr>
        <w:t>subject comparison, we used a fixed sensitivity threshold at each iteration to determine which features would be removed. This allowed us to bootstrap classifier performance on a held</w:t>
      </w:r>
      <w:r w:rsidR="0045474A">
        <w:rPr>
          <w:rFonts w:ascii="Cambria" w:eastAsia="Times New Roman" w:hAnsi="Cambria" w:cs="Times New Roman"/>
        </w:rPr>
        <w:t>-</w:t>
      </w:r>
      <w:r>
        <w:rPr>
          <w:rFonts w:ascii="Cambria" w:eastAsia="Times New Roman" w:hAnsi="Cambria" w:cs="Times New Roman"/>
        </w:rPr>
        <w:t>out test set across all sessions to obtain 68% confidence intervals</w:t>
      </w:r>
      <w:r w:rsidR="002F1E55">
        <w:rPr>
          <w:rFonts w:ascii="Cambria" w:eastAsia="Times New Roman" w:hAnsi="Cambria" w:cs="Times New Roman"/>
        </w:rPr>
        <w:t xml:space="preserve"> </w:t>
      </w:r>
      <w:r w:rsidR="00F54006">
        <w:rPr>
          <w:rFonts w:ascii="Cambria" w:eastAsia="Times New Roman" w:hAnsi="Cambria" w:cs="Times New Roman"/>
        </w:rPr>
        <w:fldChar w:fldCharType="begin" w:fldLock="1"/>
      </w:r>
      <w:r w:rsidR="00C0488E">
        <w:rPr>
          <w:rFonts w:ascii="Cambria" w:eastAsia="Times New Roman" w:hAnsi="Cambria" w:cs="Times New Roman"/>
        </w:rPr>
        <w:instrText>ADDIN CSL_CITATION { "citationItems" : [ { "id" : "ITEM-1", "itemData" : { "author" : [ { "dropping-particle" : "", "family" : "Efron", "given" : "Bradley", "non-dropping-particle" : "", "parse-names" : false, "suffix" : "" } ], "container-title" : "The Annals of Statistics", "id" : "ITEM-1", "issue" : "7", "issued" : { "date-parts" : [ [ "1979" ] ] }, "page" : "1-26", "title" : "Bootstrap Methods: Another Look at the Jackknife", "type" : "article-journal", "volume" : "1" }, "uris" : [ "http://www.mendeley.com/documents/?uuid=615c8c08-f63d-4616-b2bb-fd731bb1725f" ] } ], "mendeley" : { "formattedCitation" : "(Efron, 1979)", "plainTextFormattedCitation" : "(Efron, 1979)", "previouslyFormattedCitation" : "(Efron, 1979)" }, "properties" : { "noteIndex" : 0 }, "schema" : "https://github.com/citation-style-language/schema/raw/master/csl-citation.json" }</w:instrText>
      </w:r>
      <w:r w:rsidR="00F54006">
        <w:rPr>
          <w:rFonts w:ascii="Cambria" w:eastAsia="Times New Roman" w:hAnsi="Cambria" w:cs="Times New Roman"/>
        </w:rPr>
        <w:fldChar w:fldCharType="separate"/>
      </w:r>
      <w:r w:rsidR="002F1E55" w:rsidRPr="002F1E55">
        <w:rPr>
          <w:rFonts w:ascii="Cambria" w:eastAsia="Times New Roman" w:hAnsi="Cambria" w:cs="Times New Roman"/>
          <w:noProof/>
        </w:rPr>
        <w:t>(Efron, 1979)</w:t>
      </w:r>
      <w:r w:rsidR="00F54006">
        <w:rPr>
          <w:rFonts w:ascii="Cambria" w:eastAsia="Times New Roman" w:hAnsi="Cambria" w:cs="Times New Roman"/>
        </w:rPr>
        <w:fldChar w:fldCharType="end"/>
      </w:r>
      <w:r>
        <w:rPr>
          <w:rFonts w:ascii="Cambria" w:eastAsia="Times New Roman" w:hAnsi="Cambria" w:cs="Times New Roman"/>
        </w:rPr>
        <w:t>.</w:t>
      </w:r>
    </w:p>
    <w:p w:rsidR="00386552" w:rsidRDefault="007A1DF5" w:rsidP="00386552">
      <w:pPr>
        <w:pStyle w:val="BodyText"/>
      </w:pPr>
      <w:r>
        <w:t xml:space="preserve">For </w:t>
      </w:r>
      <w:ins w:id="127" w:author="Floren, Andrew W" w:date="2015-04-19T16:24:00Z">
        <w:r w:rsidR="00AA7E02">
          <w:t xml:space="preserve">a qualitative </w:t>
        </w:r>
      </w:ins>
      <w:r>
        <w:t>comparison, w</w:t>
      </w:r>
      <w:r w:rsidR="00B12A6A">
        <w:t xml:space="preserve">e created surface maps for the </w:t>
      </w:r>
      <w:r w:rsidR="0045474A">
        <w:t xml:space="preserve">NN </w:t>
      </w:r>
      <w:r w:rsidR="00B12A6A">
        <w:t>sensitivity analysis, GLM</w:t>
      </w:r>
      <w:r w:rsidR="0045474A">
        <w:t>,</w:t>
      </w:r>
      <w:r w:rsidR="00B12A6A">
        <w:t xml:space="preserve"> and searchlight. </w:t>
      </w:r>
      <w:ins w:id="128" w:author="Floren, Andrew W" w:date="2015-04-19T16:39:00Z">
        <w:r w:rsidR="002E4BE0">
          <w:t xml:space="preserve">These techniques cannot be used for a direct </w:t>
        </w:r>
      </w:ins>
      <w:ins w:id="129" w:author="Floren, Andrew W" w:date="2015-04-19T16:40:00Z">
        <w:r w:rsidR="002E4BE0">
          <w:t>quantitative</w:t>
        </w:r>
      </w:ins>
      <w:ins w:id="130" w:author="Floren, Andrew W" w:date="2015-04-19T16:39:00Z">
        <w:r w:rsidR="002E4BE0">
          <w:t xml:space="preserve"> comparison because they present fundamentally different information.</w:t>
        </w:r>
      </w:ins>
      <w:ins w:id="131" w:author="Floren, Andrew W" w:date="2015-04-19T17:11:00Z">
        <w:r w:rsidR="00337B36">
          <w:t xml:space="preserve"> Similarly, the thresholds used for each map are not directly comparable. However, the</w:t>
        </w:r>
      </w:ins>
      <w:ins w:id="132" w:author="Floren, Andrew W" w:date="2015-04-19T17:12:00Z">
        <w:r w:rsidR="00337B36">
          <w:t xml:space="preserve"> thresholds</w:t>
        </w:r>
      </w:ins>
      <w:ins w:id="133" w:author="Floren, Andrew W" w:date="2015-04-19T17:11:00Z">
        <w:r w:rsidR="00337B36">
          <w:t xml:space="preserve"> have been selected based on standard practices</w:t>
        </w:r>
      </w:ins>
      <w:ins w:id="134" w:author="Floren, Andrew W" w:date="2015-04-19T17:16:00Z">
        <w:r w:rsidR="0057798C">
          <w:t xml:space="preserve"> for determining meanin</w:t>
        </w:r>
      </w:ins>
      <w:ins w:id="135" w:author="Floren, Andrew W" w:date="2015-04-19T17:17:00Z">
        <w:r w:rsidR="0057798C">
          <w:t>g</w:t>
        </w:r>
      </w:ins>
      <w:ins w:id="136" w:author="Floren, Andrew W" w:date="2015-04-19T17:16:00Z">
        <w:r w:rsidR="0057798C">
          <w:t>ful</w:t>
        </w:r>
      </w:ins>
      <w:ins w:id="137" w:author="Floren, Andrew W" w:date="2015-04-19T17:19:00Z">
        <w:r w:rsidR="0057798C">
          <w:t xml:space="preserve"> localization of function and information</w:t>
        </w:r>
      </w:ins>
      <w:ins w:id="138" w:author="Floren, Andrew W" w:date="2015-04-19T17:15:00Z">
        <w:r w:rsidR="0057798C">
          <w:t>.</w:t>
        </w:r>
      </w:ins>
      <w:ins w:id="139" w:author="Floren, Andrew W" w:date="2015-04-19T16:39:00Z">
        <w:r w:rsidR="002E4BE0">
          <w:t xml:space="preserve"> </w:t>
        </w:r>
      </w:ins>
      <w:r w:rsidR="00B12A6A">
        <w:t xml:space="preserve">For </w:t>
      </w:r>
      <w:r w:rsidR="0045474A">
        <w:t>s</w:t>
      </w:r>
      <w:r w:rsidR="00B12A6A">
        <w:t xml:space="preserve">ensitivity </w:t>
      </w:r>
      <w:r w:rsidR="0045474A">
        <w:t>a</w:t>
      </w:r>
      <w:r w:rsidR="00B12A6A">
        <w:t xml:space="preserve">nalysis, </w:t>
      </w:r>
      <w:ins w:id="140" w:author="Floren, Andrew W" w:date="2015-04-19T16:33:00Z">
        <w:r w:rsidR="00AA7E02">
          <w:t xml:space="preserve">recursive feature elimination was performed on </w:t>
        </w:r>
      </w:ins>
      <w:r w:rsidR="00B12A6A">
        <w:t>each subject's volume sensitivity map</w:t>
      </w:r>
      <w:ins w:id="141" w:author="Floren, Andrew W" w:date="2015-04-19T16:31:00Z">
        <w:r w:rsidR="00AA7E02">
          <w:t xml:space="preserve"> </w:t>
        </w:r>
      </w:ins>
      <w:del w:id="142" w:author="Floren, Andrew W" w:date="2015-04-19T16:33:00Z">
        <w:r w:rsidR="00B12A6A" w:rsidDel="00AA7E02">
          <w:delText xml:space="preserve"> </w:delText>
        </w:r>
      </w:del>
      <w:ins w:id="143" w:author="Floren, Andrew W" w:date="2015-04-19T16:33:00Z">
        <w:r w:rsidR="00AA7E02">
          <w:t xml:space="preserve">until the </w:t>
        </w:r>
        <w:r w:rsidR="00AA7E02">
          <w:lastRenderedPageBreak/>
          <w:t>bootstrapped classier performance fell significantly below</w:t>
        </w:r>
      </w:ins>
      <w:ins w:id="144" w:author="Floren, Andrew W" w:date="2015-04-19T16:34:00Z">
        <w:r w:rsidR="002E4BE0">
          <w:t xml:space="preserve"> (p = 0.05) the peak classifier performance. The resulting maps were</w:t>
        </w:r>
      </w:ins>
      <w:del w:id="145" w:author="Floren, Andrew W" w:date="2015-04-19T16:35:00Z">
        <w:r w:rsidR="00B12A6A" w:rsidDel="002E4BE0">
          <w:delText>was</w:delText>
        </w:r>
      </w:del>
      <w:r w:rsidR="00B12A6A">
        <w:t xml:space="preserve"> projected onto their cortical surface</w:t>
      </w:r>
      <w:ins w:id="146" w:author="Floren, Andrew W" w:date="2015-04-19T16:36:00Z">
        <w:r w:rsidR="002E4BE0">
          <w:t>s</w:t>
        </w:r>
      </w:ins>
      <w:r w:rsidR="00B12A6A">
        <w:t xml:space="preserve"> and blurred along the surface using a 5 mm full-width half-maximum (FWHM) Gaussian kernel (voxel size is 2.5</w:t>
      </w:r>
      <w:r w:rsidR="0045474A">
        <w:t xml:space="preserve"> </w:t>
      </w:r>
      <w:r w:rsidR="00B12A6A">
        <w:t>mm). For GLM, a linear activation model was constructed using an explanatory variable for each character count. Processing of fMRI data was carried out using FEAT (FMRI Expert Analysis Tool) Version 5.98, part of FSL.  Z (</w:t>
      </w:r>
      <w:proofErr w:type="spellStart"/>
      <w:r w:rsidR="00B12A6A">
        <w:t>Gaussianized</w:t>
      </w:r>
      <w:proofErr w:type="spellEnd"/>
      <w:r w:rsidR="00B12A6A">
        <w:t xml:space="preserve"> T/F) statistic images were </w:t>
      </w:r>
      <w:proofErr w:type="spellStart"/>
      <w:r w:rsidR="00B12A6A">
        <w:t>thresholded</w:t>
      </w:r>
      <w:proofErr w:type="spellEnd"/>
      <w:r w:rsidR="00B12A6A">
        <w:t xml:space="preserve"> using clusters determined by Z&gt;2.3 and a (corrected) cluster significant threshold of P=0.05 </w:t>
      </w:r>
      <w:r w:rsidR="00F54006">
        <w:fldChar w:fldCharType="begin" w:fldLock="1"/>
      </w:r>
      <w:r w:rsidR="00F51B87">
        <w:instrText>ADDIN CSL_CITATION { "citationItems" : [ { "id" : "ITEM-1", "itemData" : { "DOI" : "10.1.1.34.4498", "author" : [ { "dropping-particle" : "", "family" : "Worsley", "given" : "K J", "non-dropping-particle" : "", "parse-names" : false, "suffix" : "" } ], "container-title" : "Functional MRI: An Introduction to Methods", "id" : "ITEM-1", "issued" : { "date-parts" : [ [ "2001" ] ] }, "page" : "Ch. 14", "title" : "Statistical analysis of activation images", "type" : "chapter" }, "uris" : [ "http://www.mendeley.com/documents/?uuid=19ecc60e-d4d8-4f42-a21d-436bb3a594b2" ] } ], "mendeley" : { "formattedCitation" : "(Worsley, 2001)", "plainTextFormattedCitation" : "(Worsley, 2001)", "previouslyFormattedCitation" : "(Worsley, 2001)" }, "properties" : { "noteIndex" : 0 }, "schema" : "https://github.com/citation-style-language/schema/raw/master/csl-citation.json" }</w:instrText>
      </w:r>
      <w:r w:rsidR="00F54006">
        <w:fldChar w:fldCharType="separate"/>
      </w:r>
      <w:r w:rsidR="00B12A6A" w:rsidRPr="00B12A6A">
        <w:rPr>
          <w:noProof/>
        </w:rPr>
        <w:t>(Worsley, 2001)</w:t>
      </w:r>
      <w:r w:rsidR="00F54006">
        <w:fldChar w:fldCharType="end"/>
      </w:r>
      <w:r w:rsidR="009A2E0B">
        <w:t xml:space="preserve">. For searchlight, we employed a 3x3x3 kernel and a linear SVM classifier using the </w:t>
      </w:r>
      <w:proofErr w:type="spellStart"/>
      <w:r w:rsidR="009A2E0B">
        <w:t>PyMVPA</w:t>
      </w:r>
      <w:proofErr w:type="spellEnd"/>
      <w:r w:rsidR="009A2E0B">
        <w:t xml:space="preserve"> toolkit</w:t>
      </w:r>
      <w:r w:rsidR="00497230">
        <w:t xml:space="preserve"> </w:t>
      </w:r>
      <w:r w:rsidR="00F54006">
        <w:fldChar w:fldCharType="begin" w:fldLock="1"/>
      </w:r>
      <w:r w:rsidR="00F51B87">
        <w:instrText>ADDIN CSL_CITATION { "citationItems" : [ { "id" : "ITEM-1", "itemData" : { "DOI" : "10.1007/s12021-008-9041-y", "ISSN" : "1559-0089", "PMID" : "19184561", "abstract" : "Decoding patterns of neural activity onto cognitive states is one of the central goals of functional brain imaging. Standard univariate fMRI analysis methods, which correlate cognitive and perceptual function with the blood oxygenation-level dependent (BOLD) signal, have proven successful in identifying anatomical regions based on signal increases during cognitive and perceptual tasks. Recently, researchers have begun to explore new multivariate techniques that have proven to be more flexible, more reliable, and more sensitive than standard univariate analysis. Drawing on the field of statistical learning theory, these new classifier-based analysis techniques possess explanatory power that could provide new insights into the functional properties of the brain. However, unlike the wealth of software packages for univariate analyses, there are few packages that facilitate multivariate pattern classification analyses of fMRI data. Here we introduce a Python-based, cross-platform, and open-source software toolbox, called PyMVPA, for the application of classifier-based analysis techniques to fMRI datasets. PyMVPA makes use of Python's ability to access libraries written in a large variety of programming languages and computing environments to interface with the wealth of existing machine learning packages. We present the framework in this paper and provide illustrative examples on its usage, features, and programmability.", "author" : [ { "dropping-particle" : "", "family" : "Hanke", "given" : "Michael", "non-dropping-particle" : "", "parse-names" : false, "suffix" : "" }, { "dropping-particle" : "", "family" : "Halchenko", "given" : "Yaroslav O", "non-dropping-particle" : "", "parse-names" : false, "suffix" : "" }, { "dropping-particle" : "", "family" : "Sederberg", "given" : "Per B", "non-dropping-particle" : "", "parse-names" : false, "suffix" : "" }, { "dropping-particle" : "", "family" : "Hanson", "given" : "Stephen Jos\u00e9", "non-dropping-particle" : "", "parse-names" : false, "suffix" : "" }, { "dropping-particle" : "V", "family" : "Haxby", "given" : "James", "non-dropping-particle" : "", "parse-names" : false, "suffix" : "" }, { "dropping-particle" : "", "family" : "Pollmann", "given" : "Stefan", "non-dropping-particle" : "", "parse-names" : false, "suffix" : "" } ], "container-title" : "Neuroinformatics", "id" : "ITEM-1", "issue" : "1", "issued" : { "date-parts" : [ [ "2009", "1" ] ] }, "page" : "37-53", "title" : "PyMVPA: A python toolbox for multivariate pattern analysis of fMRI data.", "type" : "article-journal", "volume" : "7" }, "uris" : [ "http://www.mendeley.com/documents/?uuid=d35a5103-a151-4eb1-8032-7154d3c73b27" ] } ], "mendeley" : { "formattedCitation" : "(Hanke et al., 2009)", "plainTextFormattedCitation" : "(Hanke et al., 2009)", "previouslyFormattedCitation" : "(Hanke et al., 2009)" }, "properties" : { "noteIndex" : 0 }, "schema" : "https://github.com/citation-style-language/schema/raw/master/csl-citation.json" }</w:instrText>
      </w:r>
      <w:r w:rsidR="00F54006">
        <w:fldChar w:fldCharType="separate"/>
      </w:r>
      <w:r w:rsidR="00497230" w:rsidRPr="00497230">
        <w:rPr>
          <w:noProof/>
        </w:rPr>
        <w:t>(Hanke et al., 2009)</w:t>
      </w:r>
      <w:r w:rsidR="00F54006">
        <w:fldChar w:fldCharType="end"/>
      </w:r>
      <w:r w:rsidR="00B12A6A">
        <w:t xml:space="preserve">. </w:t>
      </w:r>
      <w:ins w:id="147" w:author="Floren, Andrew W" w:date="2015-04-19T16:28:00Z">
        <w:r w:rsidR="00AA7E02">
          <w:t xml:space="preserve">The searchlight maps were </w:t>
        </w:r>
        <w:proofErr w:type="spellStart"/>
        <w:r w:rsidR="00AA7E02">
          <w:t>thresholded</w:t>
        </w:r>
        <w:proofErr w:type="spellEnd"/>
        <w:r w:rsidR="00AA7E02">
          <w:t xml:space="preserve"> at twice chance decoding accuracy (33%). </w:t>
        </w:r>
      </w:ins>
      <w:r w:rsidR="00B12A6A">
        <w:t xml:space="preserve">These </w:t>
      </w:r>
      <w:del w:id="148" w:author="Floren, Andrew W" w:date="2015-04-19T17:16:00Z">
        <w:r w:rsidR="009A2E0B" w:rsidDel="0057798C">
          <w:delText xml:space="preserve">three </w:delText>
        </w:r>
      </w:del>
      <w:r w:rsidR="00B12A6A">
        <w:t xml:space="preserve">maps were then projected onto the </w:t>
      </w:r>
      <w:proofErr w:type="spellStart"/>
      <w:r w:rsidR="009A2E0B">
        <w:t>F</w:t>
      </w:r>
      <w:r w:rsidR="00B12A6A">
        <w:t>reesurfer</w:t>
      </w:r>
      <w:proofErr w:type="spellEnd"/>
      <w:r w:rsidR="00B12A6A">
        <w:t xml:space="preserve"> generated surfaces </w:t>
      </w:r>
      <w:r w:rsidR="009A2E0B">
        <w:t>for each subject</w:t>
      </w:r>
      <w:r w:rsidR="00B12A6A">
        <w:t xml:space="preserve">. </w:t>
      </w:r>
      <w:r>
        <w:t xml:space="preserve">We </w:t>
      </w:r>
      <w:r w:rsidR="007E0D88">
        <w:t>attempted</w:t>
      </w:r>
      <w:r>
        <w:t xml:space="preserve"> to use n</w:t>
      </w:r>
      <w:r w:rsidR="004A5987">
        <w:t xml:space="preserve">on-linear warping to create a group </w:t>
      </w:r>
      <w:r>
        <w:t>average</w:t>
      </w:r>
      <w:r w:rsidR="004A5987">
        <w:t xml:space="preserve">, but </w:t>
      </w:r>
      <w:r>
        <w:t xml:space="preserve">we were not satisfied with the </w:t>
      </w:r>
      <w:r w:rsidR="004A5987">
        <w:t xml:space="preserve">registration accuracy. </w:t>
      </w:r>
      <w:r w:rsidR="001B3BCC">
        <w:t xml:space="preserve">In particular, there was a tendency to confuse activity on superior temporal areas with that on dorsal parietal regions. </w:t>
      </w:r>
      <w:r w:rsidR="004A5987">
        <w:t>T</w:t>
      </w:r>
      <w:r>
        <w:t>o average across subjects, t</w:t>
      </w:r>
      <w:r w:rsidR="004A5987">
        <w:t>herefore, we aggregated the maps across ten</w:t>
      </w:r>
      <w:r w:rsidR="00386552">
        <w:t xml:space="preserve"> anatomical labels </w:t>
      </w:r>
      <w:r w:rsidR="004A5987">
        <w:t xml:space="preserve">automatically generated by </w:t>
      </w:r>
      <w:proofErr w:type="spellStart"/>
      <w:r w:rsidR="004A5987">
        <w:t>Freesurfer</w:t>
      </w:r>
      <w:proofErr w:type="spellEnd"/>
      <w:r w:rsidR="004A5987">
        <w:t xml:space="preserve"> during surface construction</w:t>
      </w:r>
      <w:r w:rsidR="00386552">
        <w:t>.</w:t>
      </w:r>
      <w:r w:rsidR="004A5987">
        <w:t xml:space="preserve"> </w:t>
      </w:r>
      <w:r w:rsidR="00AA6580">
        <w:t xml:space="preserve">To account for variations in the total surface area covered by the different maps, </w:t>
      </w:r>
      <w:r>
        <w:t xml:space="preserve">we calculated </w:t>
      </w:r>
      <w:r>
        <w:rPr>
          <w:i/>
        </w:rPr>
        <w:t xml:space="preserve">percent </w:t>
      </w:r>
      <w:r w:rsidRPr="00F54F5C">
        <w:rPr>
          <w:i/>
        </w:rPr>
        <w:t>coverage</w:t>
      </w:r>
      <w:r>
        <w:t xml:space="preserve">, </w:t>
      </w:r>
      <w:r w:rsidR="00AA6580">
        <w:t>t</w:t>
      </w:r>
      <w:r w:rsidR="004A5987">
        <w:t xml:space="preserve">he </w:t>
      </w:r>
      <w:r>
        <w:t xml:space="preserve">fractional area </w:t>
      </w:r>
      <w:r w:rsidR="004A5987">
        <w:t xml:space="preserve">of the </w:t>
      </w:r>
      <w:proofErr w:type="spellStart"/>
      <w:r w:rsidR="004A5987">
        <w:t>thresholded</w:t>
      </w:r>
      <w:proofErr w:type="spellEnd"/>
      <w:r w:rsidR="004A5987">
        <w:t xml:space="preserve"> map contained within each surface label</w:t>
      </w:r>
      <w:r>
        <w:t xml:space="preserve">, and bootstrapping was used to calculate </w:t>
      </w:r>
      <w:r w:rsidR="00F54F5C">
        <w:t>68% confidence intervals for all three approaches and all ten surface labels</w:t>
      </w:r>
      <w:r w:rsidR="004A5987">
        <w:t>.</w:t>
      </w:r>
      <w:r w:rsidR="00386552">
        <w:t xml:space="preserve"> </w:t>
      </w:r>
    </w:p>
    <w:p w:rsidR="008741BB" w:rsidRDefault="00577BD0" w:rsidP="00577BD0">
      <w:pPr>
        <w:pStyle w:val="Heading1"/>
      </w:pPr>
      <w:r>
        <w:t>Results</w:t>
      </w:r>
    </w:p>
    <w:p w:rsidR="00577BD0" w:rsidRPr="00577BD0" w:rsidRDefault="00605E10" w:rsidP="00577BD0">
      <w:pPr>
        <w:pStyle w:val="Heading2"/>
      </w:pPr>
      <w:r>
        <w:t>Classification</w:t>
      </w:r>
      <w:r w:rsidR="00443F92">
        <w:t xml:space="preserve"> Accuracy</w:t>
      </w:r>
    </w:p>
    <w:p w:rsidR="00371E74" w:rsidRDefault="00371E74" w:rsidP="00371E74">
      <w:pPr>
        <w:pStyle w:val="BodyText"/>
      </w:pPr>
      <w:r>
        <w:t>We built classifiers for three separate cases: with/without characters, 1</w:t>
      </w:r>
      <w:r w:rsidR="00AA48FD">
        <w:t>—</w:t>
      </w:r>
      <w:r>
        <w:t>6 characters, and sold</w:t>
      </w:r>
      <w:r w:rsidR="008F1329">
        <w:t>i</w:t>
      </w:r>
      <w:r>
        <w:t xml:space="preserve">ers vs. insurgents. Recall that the with/without characters case has a block structure of 15 sec. for each condition, and that both conditions contained images of the town. For this case, classification </w:t>
      </w:r>
      <w:r w:rsidR="00CD2BF2">
        <w:t xml:space="preserve">performance </w:t>
      </w:r>
      <w:r>
        <w:t xml:space="preserve">was </w:t>
      </w:r>
      <w:r w:rsidR="00CD2BF2">
        <w:t>excellent</w:t>
      </w:r>
      <w:r>
        <w:t xml:space="preserve">, with typical scores of 94%-97% for the NN. </w:t>
      </w:r>
      <w:r w:rsidR="00AA48FD">
        <w:t xml:space="preserve">This high performance was </w:t>
      </w:r>
      <w:r w:rsidR="00980AD2">
        <w:t xml:space="preserve">not too </w:t>
      </w:r>
      <w:r w:rsidR="00AA48FD">
        <w:t xml:space="preserve">surprising, as there were strong low-level visual image differences between these two conditions. </w:t>
      </w:r>
      <w:r>
        <w:t xml:space="preserve">In contrast, the third case of distinguishing between soldiers and insurgents </w:t>
      </w:r>
      <w:r w:rsidR="00CD2BF2">
        <w:t xml:space="preserve">did not produce classification performance </w:t>
      </w:r>
      <w:r w:rsidR="008F1329">
        <w:t xml:space="preserve">well </w:t>
      </w:r>
      <w:r w:rsidR="00CD2BF2">
        <w:t>above chance</w:t>
      </w:r>
      <w:r>
        <w:t>.  Consequently, we focused our analysis on the second case, character counting where we did not distinguish between soldiers and insurgents.</w:t>
      </w:r>
    </w:p>
    <w:p w:rsidR="00443F92" w:rsidRDefault="00443F92" w:rsidP="00371E74">
      <w:pPr>
        <w:pStyle w:val="BodyText"/>
      </w:pPr>
      <w:r>
        <w:t>We tested the cross-validated performance of the classifiers on four different training-and-test split methods to determine the method that would yield unbiased performance estimates with the lowest variance</w:t>
      </w:r>
      <w:r w:rsidR="00AA48FD">
        <w:t xml:space="preserve"> (</w:t>
      </w:r>
      <w:r w:rsidR="00F54006">
        <w:fldChar w:fldCharType="begin"/>
      </w:r>
      <w:r w:rsidR="00A21C33">
        <w:instrText xml:space="preserve"> REF _Ref403086092 \h </w:instrText>
      </w:r>
      <w:r w:rsidR="00F54006">
        <w:fldChar w:fldCharType="separate"/>
      </w:r>
      <w:r w:rsidR="00D21D7A">
        <w:t xml:space="preserve">Figure </w:t>
      </w:r>
      <w:r w:rsidR="00D21D7A">
        <w:rPr>
          <w:noProof/>
        </w:rPr>
        <w:t>2</w:t>
      </w:r>
      <w:r w:rsidR="00F54006">
        <w:fldChar w:fldCharType="end"/>
      </w:r>
      <w:r w:rsidR="00AA48FD">
        <w:t>)</w:t>
      </w:r>
      <w:r>
        <w:t xml:space="preserve">. Our results indicate that </w:t>
      </w:r>
      <w:r>
        <w:rPr>
          <w:i/>
        </w:rPr>
        <w:t>block</w:t>
      </w:r>
      <w:r w:rsidR="00167724">
        <w:rPr>
          <w:i/>
        </w:rPr>
        <w:t xml:space="preserve"> </w:t>
      </w:r>
      <w:r>
        <w:rPr>
          <w:i/>
        </w:rPr>
        <w:t>split</w:t>
      </w:r>
      <w:r>
        <w:t xml:space="preserve"> was the best method for estimating performance and subsequent results </w:t>
      </w:r>
      <w:r w:rsidR="0026611A">
        <w:t>used</w:t>
      </w:r>
      <w:r>
        <w:t xml:space="preserve"> this procedure.</w:t>
      </w:r>
    </w:p>
    <w:p w:rsidR="00443F92" w:rsidRDefault="00443F92" w:rsidP="00443F92">
      <w:pPr>
        <w:keepNext/>
        <w:jc w:val="center"/>
      </w:pPr>
      <w:r>
        <w:rPr>
          <w:noProof/>
        </w:rPr>
        <w:lastRenderedPageBreak/>
        <w:drawing>
          <wp:inline distT="0" distB="0" distL="0" distR="0">
            <wp:extent cx="2573416" cy="1956647"/>
            <wp:effectExtent l="0" t="0" r="0" b="0"/>
            <wp:docPr id="1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formance-verse-temporal-distance.pdf"/>
                    <pic:cNvPicPr/>
                  </pic:nvPicPr>
                  <pic:blipFill>
                    <a:blip r:embed="rId17">
                      <a:extLst>
                        <a:ext uri="{28A0092B-C50C-407E-A947-70E740481C1C}">
                          <a14:useLocalDpi xmlns:a14="http://schemas.microsoft.com/office/drawing/2010/main" val="0"/>
                        </a:ext>
                      </a:extLst>
                    </a:blip>
                    <a:stretch>
                      <a:fillRect/>
                    </a:stretch>
                  </pic:blipFill>
                  <pic:spPr>
                    <a:xfrm>
                      <a:off x="0" y="0"/>
                      <a:ext cx="2573416" cy="1956647"/>
                    </a:xfrm>
                    <a:prstGeom prst="rect">
                      <a:avLst/>
                    </a:prstGeom>
                  </pic:spPr>
                </pic:pic>
              </a:graphicData>
            </a:graphic>
          </wp:inline>
        </w:drawing>
      </w:r>
    </w:p>
    <w:p w:rsidR="00443F92" w:rsidRDefault="00443F92" w:rsidP="00443F92">
      <w:pPr>
        <w:pStyle w:val="Caption"/>
      </w:pPr>
      <w:bookmarkStart w:id="149" w:name="_Ref403086092"/>
      <w:r>
        <w:t xml:space="preserve">Figure </w:t>
      </w:r>
      <w:r w:rsidR="00F54006">
        <w:fldChar w:fldCharType="begin"/>
      </w:r>
      <w:r w:rsidR="00B87054">
        <w:instrText xml:space="preserve"> SEQ Figure \* ARABIC </w:instrText>
      </w:r>
      <w:r w:rsidR="00F54006">
        <w:fldChar w:fldCharType="separate"/>
      </w:r>
      <w:r w:rsidR="00D21D7A">
        <w:rPr>
          <w:noProof/>
        </w:rPr>
        <w:t>2</w:t>
      </w:r>
      <w:r w:rsidR="00F54006">
        <w:rPr>
          <w:noProof/>
        </w:rPr>
        <w:fldChar w:fldCharType="end"/>
      </w:r>
      <w:bookmarkEnd w:id="149"/>
      <w:r>
        <w:t xml:space="preserve">. </w:t>
      </w:r>
      <w:r w:rsidRPr="00997B60">
        <w:t>The estimated performance of the classifiers averaged across all sessions and plotted across the four training-and-test-split methods</w:t>
      </w:r>
      <w:r w:rsidR="0026611A">
        <w:t>; error bars show</w:t>
      </w:r>
      <w:r w:rsidRPr="00997B60">
        <w:t xml:space="preserve"> bootstrapped 68% confidence intervals. There is a statistically significant drop in the estimated performance when the average minimum temporal delay increases from 2.6 to 21 seconds,</w:t>
      </w:r>
      <w:r w:rsidR="0018050C">
        <w:t xml:space="preserve"> though performance stays above the chance performance of 16.7%.</w:t>
      </w:r>
      <w:r w:rsidRPr="00997B60">
        <w:t xml:space="preserve"> </w:t>
      </w:r>
      <w:r w:rsidR="0018050C">
        <w:t xml:space="preserve">This result </w:t>
      </w:r>
      <w:r w:rsidRPr="00997B60">
        <w:t>confirm</w:t>
      </w:r>
      <w:r w:rsidR="0018050C">
        <w:t>s</w:t>
      </w:r>
      <w:r w:rsidRPr="00997B60">
        <w:t xml:space="preserve"> that</w:t>
      </w:r>
      <w:r w:rsidR="0026611A" w:rsidRPr="0026611A">
        <w:t xml:space="preserve"> </w:t>
      </w:r>
      <w:r w:rsidR="0026611A" w:rsidRPr="00997B60">
        <w:t>short delays</w:t>
      </w:r>
      <w:r w:rsidRPr="00997B60">
        <w:t xml:space="preserve"> result in optimistic performance estimates </w:t>
      </w:r>
      <w:r w:rsidR="0026611A">
        <w:t xml:space="preserve">because of </w:t>
      </w:r>
      <w:r w:rsidR="0026611A" w:rsidRPr="00997B60">
        <w:t>temporal correlations</w:t>
      </w:r>
      <w:r w:rsidRPr="00997B60">
        <w:t>.</w:t>
      </w:r>
    </w:p>
    <w:p w:rsidR="008F1329" w:rsidRDefault="008F1329" w:rsidP="008F1329">
      <w:r>
        <w:t xml:space="preserve">To ensure that total contrast was not a confounding element in our results, we built a GLM with the total frame contrast as the target and the number of characters as explanatory variables. The resulting </w:t>
      </w:r>
      <w:r>
        <w:rPr>
          <w:i/>
        </w:rPr>
        <w:t>p</w:t>
      </w:r>
      <w:r>
        <w:t xml:space="preserve"> values for this model are presented in the following table.</w:t>
      </w:r>
    </w:p>
    <w:p w:rsidR="002F13F7" w:rsidRDefault="002F13F7" w:rsidP="008F1329"/>
    <w:tbl>
      <w:tblPr>
        <w:tblStyle w:val="LightShading"/>
        <w:tblW w:w="0" w:type="auto"/>
        <w:jc w:val="center"/>
        <w:tblLook w:val="04A0" w:firstRow="1" w:lastRow="0" w:firstColumn="1" w:lastColumn="0" w:noHBand="0" w:noVBand="1"/>
      </w:tblPr>
      <w:tblGrid>
        <w:gridCol w:w="1269"/>
        <w:gridCol w:w="1089"/>
        <w:gridCol w:w="1089"/>
        <w:gridCol w:w="1089"/>
        <w:gridCol w:w="1089"/>
        <w:gridCol w:w="1089"/>
        <w:gridCol w:w="1090"/>
      </w:tblGrid>
      <w:tr w:rsidR="00354F7F" w:rsidTr="00012A2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56" w:type="dxa"/>
          </w:tcPr>
          <w:p w:rsidR="00354F7F" w:rsidRDefault="00354F7F" w:rsidP="008F1329">
            <w:pPr>
              <w:keepNext/>
              <w:keepLines/>
            </w:pPr>
            <w:r>
              <w:t>Character Count</w:t>
            </w:r>
          </w:p>
        </w:tc>
        <w:tc>
          <w:tcPr>
            <w:tcW w:w="1089" w:type="dxa"/>
          </w:tcPr>
          <w:p w:rsidR="00354F7F" w:rsidRDefault="00354F7F" w:rsidP="008F1329">
            <w:pPr>
              <w:keepNext/>
              <w:keepLines/>
              <w:cnfStyle w:val="100000000000" w:firstRow="1" w:lastRow="0" w:firstColumn="0" w:lastColumn="0" w:oddVBand="0" w:evenVBand="0" w:oddHBand="0" w:evenHBand="0" w:firstRowFirstColumn="0" w:firstRowLastColumn="0" w:lastRowFirstColumn="0" w:lastRowLastColumn="0"/>
            </w:pPr>
            <w:r>
              <w:t>1</w:t>
            </w:r>
          </w:p>
        </w:tc>
        <w:tc>
          <w:tcPr>
            <w:tcW w:w="1089" w:type="dxa"/>
          </w:tcPr>
          <w:p w:rsidR="00354F7F" w:rsidRDefault="00354F7F" w:rsidP="008F1329">
            <w:pPr>
              <w:keepNext/>
              <w:keepLines/>
              <w:cnfStyle w:val="100000000000" w:firstRow="1" w:lastRow="0" w:firstColumn="0" w:lastColumn="0" w:oddVBand="0" w:evenVBand="0" w:oddHBand="0" w:evenHBand="0" w:firstRowFirstColumn="0" w:firstRowLastColumn="0" w:lastRowFirstColumn="0" w:lastRowLastColumn="0"/>
            </w:pPr>
            <w:r>
              <w:t>2</w:t>
            </w:r>
          </w:p>
        </w:tc>
        <w:tc>
          <w:tcPr>
            <w:tcW w:w="1089" w:type="dxa"/>
          </w:tcPr>
          <w:p w:rsidR="00354F7F" w:rsidRDefault="00354F7F" w:rsidP="008F1329">
            <w:pPr>
              <w:keepNext/>
              <w:keepLines/>
              <w:cnfStyle w:val="100000000000" w:firstRow="1" w:lastRow="0" w:firstColumn="0" w:lastColumn="0" w:oddVBand="0" w:evenVBand="0" w:oddHBand="0" w:evenHBand="0" w:firstRowFirstColumn="0" w:firstRowLastColumn="0" w:lastRowFirstColumn="0" w:lastRowLastColumn="0"/>
            </w:pPr>
            <w:r>
              <w:t>3</w:t>
            </w:r>
          </w:p>
        </w:tc>
        <w:tc>
          <w:tcPr>
            <w:tcW w:w="1089" w:type="dxa"/>
          </w:tcPr>
          <w:p w:rsidR="00354F7F" w:rsidRDefault="00354F7F" w:rsidP="008F1329">
            <w:pPr>
              <w:keepNext/>
              <w:keepLines/>
              <w:cnfStyle w:val="100000000000" w:firstRow="1" w:lastRow="0" w:firstColumn="0" w:lastColumn="0" w:oddVBand="0" w:evenVBand="0" w:oddHBand="0" w:evenHBand="0" w:firstRowFirstColumn="0" w:firstRowLastColumn="0" w:lastRowFirstColumn="0" w:lastRowLastColumn="0"/>
            </w:pPr>
            <w:r>
              <w:t>4</w:t>
            </w:r>
          </w:p>
        </w:tc>
        <w:tc>
          <w:tcPr>
            <w:tcW w:w="1089" w:type="dxa"/>
          </w:tcPr>
          <w:p w:rsidR="00354F7F" w:rsidRDefault="00354F7F" w:rsidP="008F1329">
            <w:pPr>
              <w:keepNext/>
              <w:keepLines/>
              <w:cnfStyle w:val="100000000000" w:firstRow="1" w:lastRow="0" w:firstColumn="0" w:lastColumn="0" w:oddVBand="0" w:evenVBand="0" w:oddHBand="0" w:evenHBand="0" w:firstRowFirstColumn="0" w:firstRowLastColumn="0" w:lastRowFirstColumn="0" w:lastRowLastColumn="0"/>
            </w:pPr>
            <w:r>
              <w:t>5</w:t>
            </w:r>
          </w:p>
        </w:tc>
        <w:tc>
          <w:tcPr>
            <w:tcW w:w="1090" w:type="dxa"/>
          </w:tcPr>
          <w:p w:rsidR="00354F7F" w:rsidRDefault="00354F7F" w:rsidP="008F1329">
            <w:pPr>
              <w:keepNext/>
              <w:keepLines/>
              <w:cnfStyle w:val="100000000000" w:firstRow="1" w:lastRow="0" w:firstColumn="0" w:lastColumn="0" w:oddVBand="0" w:evenVBand="0" w:oddHBand="0" w:evenHBand="0" w:firstRowFirstColumn="0" w:firstRowLastColumn="0" w:lastRowFirstColumn="0" w:lastRowLastColumn="0"/>
            </w:pPr>
            <w:r>
              <w:t>6</w:t>
            </w:r>
          </w:p>
        </w:tc>
      </w:tr>
      <w:tr w:rsidR="00354F7F" w:rsidTr="00012A2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56" w:type="dxa"/>
          </w:tcPr>
          <w:p w:rsidR="00354F7F" w:rsidRPr="0006658F" w:rsidRDefault="00354F7F" w:rsidP="008F1329">
            <w:pPr>
              <w:keepNext/>
              <w:keepLines/>
            </w:pPr>
            <w:r>
              <w:rPr>
                <w:i/>
              </w:rPr>
              <w:t>p</w:t>
            </w:r>
            <w:r>
              <w:t xml:space="preserve"> value</w:t>
            </w:r>
          </w:p>
        </w:tc>
        <w:tc>
          <w:tcPr>
            <w:tcW w:w="1089" w:type="dxa"/>
          </w:tcPr>
          <w:p w:rsidR="00354F7F" w:rsidRDefault="00354F7F" w:rsidP="008F1329">
            <w:pPr>
              <w:keepNext/>
              <w:keepLines/>
              <w:cnfStyle w:val="000000100000" w:firstRow="0" w:lastRow="0" w:firstColumn="0" w:lastColumn="0" w:oddVBand="0" w:evenVBand="0" w:oddHBand="1" w:evenHBand="0" w:firstRowFirstColumn="0" w:firstRowLastColumn="0" w:lastRowFirstColumn="0" w:lastRowLastColumn="0"/>
            </w:pPr>
            <w:r>
              <w:t>0.027</w:t>
            </w:r>
          </w:p>
        </w:tc>
        <w:tc>
          <w:tcPr>
            <w:tcW w:w="1089" w:type="dxa"/>
          </w:tcPr>
          <w:p w:rsidR="00354F7F" w:rsidRDefault="00354F7F" w:rsidP="008F1329">
            <w:pPr>
              <w:keepNext/>
              <w:keepLines/>
              <w:cnfStyle w:val="000000100000" w:firstRow="0" w:lastRow="0" w:firstColumn="0" w:lastColumn="0" w:oddVBand="0" w:evenVBand="0" w:oddHBand="1" w:evenHBand="0" w:firstRowFirstColumn="0" w:firstRowLastColumn="0" w:lastRowFirstColumn="0" w:lastRowLastColumn="0"/>
            </w:pPr>
            <w:r>
              <w:t>0.717</w:t>
            </w:r>
          </w:p>
        </w:tc>
        <w:tc>
          <w:tcPr>
            <w:tcW w:w="1089" w:type="dxa"/>
          </w:tcPr>
          <w:p w:rsidR="00354F7F" w:rsidRDefault="00354F7F" w:rsidP="008F1329">
            <w:pPr>
              <w:keepNext/>
              <w:keepLines/>
              <w:cnfStyle w:val="000000100000" w:firstRow="0" w:lastRow="0" w:firstColumn="0" w:lastColumn="0" w:oddVBand="0" w:evenVBand="0" w:oddHBand="1" w:evenHBand="0" w:firstRowFirstColumn="0" w:firstRowLastColumn="0" w:lastRowFirstColumn="0" w:lastRowLastColumn="0"/>
            </w:pPr>
            <w:r>
              <w:t>0.002</w:t>
            </w:r>
          </w:p>
        </w:tc>
        <w:tc>
          <w:tcPr>
            <w:tcW w:w="1089" w:type="dxa"/>
          </w:tcPr>
          <w:p w:rsidR="00354F7F" w:rsidRDefault="00354F7F" w:rsidP="008F1329">
            <w:pPr>
              <w:keepNext/>
              <w:keepLines/>
              <w:cnfStyle w:val="000000100000" w:firstRow="0" w:lastRow="0" w:firstColumn="0" w:lastColumn="0" w:oddVBand="0" w:evenVBand="0" w:oddHBand="1" w:evenHBand="0" w:firstRowFirstColumn="0" w:firstRowLastColumn="0" w:lastRowFirstColumn="0" w:lastRowLastColumn="0"/>
            </w:pPr>
            <w:r>
              <w:t>0.156</w:t>
            </w:r>
          </w:p>
        </w:tc>
        <w:tc>
          <w:tcPr>
            <w:tcW w:w="1089" w:type="dxa"/>
          </w:tcPr>
          <w:p w:rsidR="00354F7F" w:rsidRDefault="00354F7F" w:rsidP="008F1329">
            <w:pPr>
              <w:keepNext/>
              <w:keepLines/>
              <w:cnfStyle w:val="000000100000" w:firstRow="0" w:lastRow="0" w:firstColumn="0" w:lastColumn="0" w:oddVBand="0" w:evenVBand="0" w:oddHBand="1" w:evenHBand="0" w:firstRowFirstColumn="0" w:firstRowLastColumn="0" w:lastRowFirstColumn="0" w:lastRowLastColumn="0"/>
            </w:pPr>
            <w:r>
              <w:t>0.166</w:t>
            </w:r>
          </w:p>
        </w:tc>
        <w:tc>
          <w:tcPr>
            <w:tcW w:w="1090" w:type="dxa"/>
          </w:tcPr>
          <w:p w:rsidR="00354F7F" w:rsidRDefault="00354F7F" w:rsidP="008F1329">
            <w:pPr>
              <w:keepNext/>
              <w:keepLines/>
              <w:cnfStyle w:val="000000100000" w:firstRow="0" w:lastRow="0" w:firstColumn="0" w:lastColumn="0" w:oddVBand="0" w:evenVBand="0" w:oddHBand="1" w:evenHBand="0" w:firstRowFirstColumn="0" w:firstRowLastColumn="0" w:lastRowFirstColumn="0" w:lastRowLastColumn="0"/>
            </w:pPr>
            <w:r>
              <w:t>0.884</w:t>
            </w:r>
          </w:p>
        </w:tc>
      </w:tr>
    </w:tbl>
    <w:p w:rsidR="008F1329" w:rsidRDefault="008F1329" w:rsidP="008F1329">
      <w:r>
        <w:t xml:space="preserve"> </w:t>
      </w:r>
    </w:p>
    <w:p w:rsidR="008F1329" w:rsidRDefault="008F1329" w:rsidP="008F1329">
      <w:r>
        <w:t xml:space="preserve">We found that character counts 1 and 3 did have a statistically significant correlation with total contrast. </w:t>
      </w:r>
      <w:ins w:id="150" w:author="Andrew" w:date="2015-04-10T15:55:00Z">
        <w:r w:rsidR="00E52463">
          <w:t xml:space="preserve">We also calculated the </w:t>
        </w:r>
      </w:ins>
      <w:ins w:id="151" w:author="Andrew" w:date="2015-04-10T15:56:00Z">
        <w:r w:rsidR="00E52463">
          <w:t>Pearson</w:t>
        </w:r>
      </w:ins>
      <w:ins w:id="152" w:author="Andrew" w:date="2015-04-10T15:55:00Z">
        <w:r w:rsidR="00E52463">
          <w:t xml:space="preserve"> correlation</w:t>
        </w:r>
      </w:ins>
      <w:ins w:id="153" w:author="Andrew" w:date="2015-04-10T15:56:00Z">
        <w:r w:rsidR="00E52463">
          <w:t xml:space="preserve"> coefficient between</w:t>
        </w:r>
      </w:ins>
      <w:ins w:id="154" w:author="Andrew" w:date="2015-04-10T15:57:00Z">
        <w:r w:rsidR="009209C3">
          <w:t xml:space="preserve"> total contrast and character count </w:t>
        </w:r>
      </w:ins>
      <w:ins w:id="155" w:author="Andrew" w:date="2015-04-17T21:39:00Z">
        <w:r w:rsidR="0050795E">
          <w:t>while leaving out the</w:t>
        </w:r>
      </w:ins>
      <w:ins w:id="156" w:author="Andrew" w:date="2015-04-17T21:40:00Z">
        <w:r w:rsidR="0050795E">
          <w:t xml:space="preserve"> 0 character blocks </w:t>
        </w:r>
      </w:ins>
      <w:ins w:id="157" w:author="Andrew" w:date="2015-04-10T15:58:00Z">
        <w:r w:rsidR="009209C3">
          <w:t>(r</w:t>
        </w:r>
      </w:ins>
      <w:ins w:id="158" w:author="Andrew" w:date="2015-04-12T02:25:00Z">
        <w:r w:rsidR="00086D9B">
          <w:t xml:space="preserve"> </w:t>
        </w:r>
      </w:ins>
      <w:ins w:id="159" w:author="Andrew" w:date="2015-04-10T15:58:00Z">
        <w:r w:rsidR="009209C3">
          <w:t>=</w:t>
        </w:r>
      </w:ins>
      <w:ins w:id="160" w:author="Andrew" w:date="2015-04-12T02:25:00Z">
        <w:r w:rsidR="00086D9B">
          <w:t xml:space="preserve"> </w:t>
        </w:r>
      </w:ins>
      <w:ins w:id="161" w:author="Andrew" w:date="2015-04-17T21:38:00Z">
        <w:r w:rsidR="00C02CCE">
          <w:t>0.1598</w:t>
        </w:r>
      </w:ins>
      <w:ins w:id="162" w:author="Andrew" w:date="2015-04-10T15:58:00Z">
        <w:r w:rsidR="009209C3">
          <w:t>) and its significance (</w:t>
        </w:r>
        <w:r w:rsidR="00F54006" w:rsidRPr="00F54006">
          <w:rPr>
            <w:i/>
            <w:rPrChange w:id="163" w:author="Andrew" w:date="2015-04-12T02:25:00Z">
              <w:rPr/>
            </w:rPrChange>
          </w:rPr>
          <w:t>p</w:t>
        </w:r>
      </w:ins>
      <w:ins w:id="164" w:author="Andrew" w:date="2015-04-12T02:25:00Z">
        <w:r w:rsidR="00086D9B">
          <w:rPr>
            <w:i/>
          </w:rPr>
          <w:t xml:space="preserve"> </w:t>
        </w:r>
      </w:ins>
      <w:ins w:id="165" w:author="Andrew" w:date="2015-04-10T15:58:00Z">
        <w:r w:rsidR="009209C3">
          <w:t>=</w:t>
        </w:r>
      </w:ins>
      <w:ins w:id="166" w:author="Andrew" w:date="2015-04-12T02:25:00Z">
        <w:r w:rsidR="00086D9B">
          <w:t xml:space="preserve"> </w:t>
        </w:r>
      </w:ins>
      <w:ins w:id="167" w:author="Andrew" w:date="2015-04-17T21:38:00Z">
        <w:r w:rsidR="00C02CCE">
          <w:t>0.1800</w:t>
        </w:r>
      </w:ins>
      <w:ins w:id="168" w:author="Andrew" w:date="2015-04-10T15:58:00Z">
        <w:r w:rsidR="009209C3">
          <w:t xml:space="preserve">), which </w:t>
        </w:r>
      </w:ins>
      <w:ins w:id="169" w:author="Andrew" w:date="2015-04-17T21:39:00Z">
        <w:r w:rsidR="00C02CCE">
          <w:t>did not show</w:t>
        </w:r>
      </w:ins>
      <w:ins w:id="170" w:author="Andrew" w:date="2015-04-10T15:58:00Z">
        <w:r w:rsidR="009209C3">
          <w:t xml:space="preserve"> significant correlation. </w:t>
        </w:r>
      </w:ins>
      <w:ins w:id="171" w:author="Andrew" w:date="2015-04-10T15:59:00Z">
        <w:r w:rsidR="009209C3">
          <w:t xml:space="preserve">However, </w:t>
        </w:r>
      </w:ins>
      <w:del w:id="172" w:author="Andrew" w:date="2015-04-10T15:59:00Z">
        <w:r w:rsidDel="009209C3">
          <w:delText>S</w:delText>
        </w:r>
      </w:del>
      <w:ins w:id="173" w:author="Andrew" w:date="2015-04-10T15:59:00Z">
        <w:r w:rsidR="009209C3">
          <w:t>s</w:t>
        </w:r>
      </w:ins>
      <w:r>
        <w:t>tatistically significant trends do not necessarily drive high classifier performance, though they can contribute. To determine how much this affect could have contributed to classifier performance, we trained an SVM on only the total contrast information and measured its performance with cross-validation. We found the performance on only total contrast to be 25% and approximately 66% of the correct guesses were for character count 1 and 3. Therefore, the total contrast likely did impact classifier performance, but only for character counts 1 and 3. Furthermore, this cross-validated performance is significantly lower than the performance achieved by our machine learning algorithms on the fMRI data.</w:t>
      </w:r>
    </w:p>
    <w:p w:rsidR="008F1329" w:rsidRDefault="008F1329" w:rsidP="00371E74">
      <w:pPr>
        <w:pStyle w:val="BodyText"/>
      </w:pPr>
    </w:p>
    <w:p w:rsidR="00371E74" w:rsidRDefault="00371E74" w:rsidP="00371E74">
      <w:pPr>
        <w:pStyle w:val="BodyText"/>
      </w:pPr>
      <w:r>
        <w:t>Averaged across all 10 sessions (five subjects with two sessions each), the cross-validated performance estimates of all four classifiers are significantly above chance</w:t>
      </w:r>
      <w:r w:rsidR="008F1329">
        <w:t>,</w:t>
      </w:r>
      <w:r>
        <w:t xml:space="preserve"> where chance is 1 out of 6 = 16.7% (</w:t>
      </w:r>
      <w:r w:rsidR="00F54006">
        <w:fldChar w:fldCharType="begin"/>
      </w:r>
      <w:r w:rsidR="008C6089">
        <w:instrText xml:space="preserve"> REF _Ref403086305 \h </w:instrText>
      </w:r>
      <w:r w:rsidR="00F54006">
        <w:fldChar w:fldCharType="separate"/>
      </w:r>
      <w:r w:rsidR="00D21D7A">
        <w:t xml:space="preserve">Figure </w:t>
      </w:r>
      <w:r w:rsidR="00D21D7A">
        <w:rPr>
          <w:noProof/>
        </w:rPr>
        <w:t>3</w:t>
      </w:r>
      <w:r w:rsidR="00F54006">
        <w:fldChar w:fldCharType="end"/>
      </w:r>
      <w:r>
        <w:t>). The SVM had the best performance, followed by the feed</w:t>
      </w:r>
      <w:r w:rsidR="00085A61">
        <w:t>-</w:t>
      </w:r>
      <w:r>
        <w:t xml:space="preserve">forward </w:t>
      </w:r>
      <w:r w:rsidR="00085A61">
        <w:t>NN</w:t>
      </w:r>
      <w:r w:rsidR="008F1329">
        <w:t xml:space="preserve"> (</w:t>
      </w:r>
      <w:r w:rsidR="00AA48FD">
        <w:t>without using</w:t>
      </w:r>
      <w:r w:rsidR="008F1329">
        <w:t xml:space="preserve"> our new output processing techniques</w:t>
      </w:r>
      <w:r w:rsidR="00AA48FD">
        <w:t>; see below</w:t>
      </w:r>
      <w:r w:rsidR="008F1329">
        <w:t>)</w:t>
      </w:r>
      <w:r>
        <w:t xml:space="preserve">. The performance of all four independent classifiers being above chance increases confidence in the results, however the GNB and KNN classifiers will not be discussed further as their performance was significantly below the SVM and NN. </w:t>
      </w:r>
      <w:r w:rsidR="007E62F2">
        <w:t>T</w:t>
      </w:r>
      <w:r>
        <w:t>here is considerable variation in performance between sessions for the same subject, as well as variation in average performance between subjects.</w:t>
      </w:r>
    </w:p>
    <w:p w:rsidR="00D9167F" w:rsidRDefault="00D9167F" w:rsidP="005204D4">
      <w:pPr>
        <w:pStyle w:val="BodyText"/>
        <w:jc w:val="center"/>
      </w:pPr>
      <w:r>
        <w:rPr>
          <w:noProof/>
        </w:rPr>
        <w:lastRenderedPageBreak/>
        <w:drawing>
          <wp:inline distT="0" distB="0" distL="0" distR="0">
            <wp:extent cx="2984500" cy="18923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formance.pdf"/>
                    <pic:cNvPicPr/>
                  </pic:nvPicPr>
                  <pic:blipFill>
                    <a:blip r:embed="rId18">
                      <a:extLst>
                        <a:ext uri="{28A0092B-C50C-407E-A947-70E740481C1C}">
                          <a14:useLocalDpi xmlns:a14="http://schemas.microsoft.com/office/drawing/2010/main" val="0"/>
                        </a:ext>
                      </a:extLst>
                    </a:blip>
                    <a:stretch>
                      <a:fillRect/>
                    </a:stretch>
                  </pic:blipFill>
                  <pic:spPr>
                    <a:xfrm>
                      <a:off x="0" y="0"/>
                      <a:ext cx="2984500" cy="1892300"/>
                    </a:xfrm>
                    <a:prstGeom prst="rect">
                      <a:avLst/>
                    </a:prstGeom>
                  </pic:spPr>
                </pic:pic>
              </a:graphicData>
            </a:graphic>
          </wp:inline>
        </w:drawing>
      </w:r>
    </w:p>
    <w:p w:rsidR="002E6A1B" w:rsidRDefault="00D9167F" w:rsidP="00D9167F">
      <w:pPr>
        <w:pStyle w:val="Caption"/>
      </w:pPr>
      <w:bookmarkStart w:id="174" w:name="_Ref403086305"/>
      <w:r>
        <w:t xml:space="preserve">Figure </w:t>
      </w:r>
      <w:r w:rsidR="00F54006">
        <w:fldChar w:fldCharType="begin"/>
      </w:r>
      <w:r w:rsidR="00B87054">
        <w:instrText xml:space="preserve"> SEQ Figure \* ARABIC </w:instrText>
      </w:r>
      <w:r w:rsidR="00F54006">
        <w:fldChar w:fldCharType="separate"/>
      </w:r>
      <w:r w:rsidR="00D21D7A">
        <w:rPr>
          <w:noProof/>
        </w:rPr>
        <w:t>3</w:t>
      </w:r>
      <w:r w:rsidR="00F54006">
        <w:rPr>
          <w:noProof/>
        </w:rPr>
        <w:fldChar w:fldCharType="end"/>
      </w:r>
      <w:bookmarkEnd w:id="174"/>
      <w:r>
        <w:t xml:space="preserve">. </w:t>
      </w:r>
      <w:r w:rsidRPr="00D9167F">
        <w:t xml:space="preserve">The estimated performance of all four classifiers averaged across all sessions. </w:t>
      </w:r>
      <w:ins w:id="175" w:author="Andrew" w:date="2015-04-10T16:58:00Z">
        <w:r w:rsidR="007069E7">
          <w:t xml:space="preserve">The </w:t>
        </w:r>
      </w:ins>
      <w:ins w:id="176" w:author="Andrew" w:date="2015-04-10T17:00:00Z">
        <w:r w:rsidR="00EB387C">
          <w:t>performance</w:t>
        </w:r>
        <w:r w:rsidR="007069E7">
          <w:t xml:space="preserve"> of individual sessions are</w:t>
        </w:r>
      </w:ins>
      <w:ins w:id="177" w:author="Andrew" w:date="2015-04-10T16:58:00Z">
        <w:r w:rsidR="007069E7">
          <w:t xml:space="preserve"> indicated by the symbols. Each subject performed two sessions and there are therefore two symbols per subject. </w:t>
        </w:r>
      </w:ins>
      <w:r w:rsidRPr="00D9167F">
        <w:t>The performances estimates were bootstrapped across sessions in order to obtain 68% confidence intervals. While the SVM had the best average performance, all four classifiers performed well above a chance performance of 16.7%.</w:t>
      </w:r>
    </w:p>
    <w:p w:rsidR="00F310B2" w:rsidRPr="0006658F" w:rsidRDefault="007E62F2" w:rsidP="007E62F2">
      <w:pPr>
        <w:pStyle w:val="BodyText"/>
      </w:pPr>
      <w:r>
        <w:t>It is also worth not</w:t>
      </w:r>
      <w:r w:rsidR="00DA4232">
        <w:t>ing the computation time</w:t>
      </w:r>
      <w:r>
        <w:t xml:space="preserve"> of these algorithms in practice. </w:t>
      </w:r>
      <w:r w:rsidR="00DD18B9">
        <w:t>T</w:t>
      </w:r>
      <w:r>
        <w:t>he average training time was 0.</w:t>
      </w:r>
      <w:r w:rsidR="00DD18B9">
        <w:t>683</w:t>
      </w:r>
      <w:r>
        <w:t xml:space="preserve"> </w:t>
      </w:r>
      <w:r w:rsidR="00DD18B9">
        <w:t>m</w:t>
      </w:r>
      <w:r>
        <w:t>s</w:t>
      </w:r>
      <w:r w:rsidR="00DD18B9">
        <w:t xml:space="preserve"> per example</w:t>
      </w:r>
      <w:r>
        <w:t xml:space="preserve"> for the SVM, </w:t>
      </w:r>
      <w:r w:rsidR="00DD18B9">
        <w:t>121.299</w:t>
      </w:r>
      <w:r>
        <w:t xml:space="preserve"> </w:t>
      </w:r>
      <w:r w:rsidR="00DD18B9">
        <w:t>m</w:t>
      </w:r>
      <w:r>
        <w:t>s</w:t>
      </w:r>
      <w:r w:rsidR="00DD18B9">
        <w:t xml:space="preserve"> per example</w:t>
      </w:r>
      <w:r>
        <w:t xml:space="preserve"> for the NN, 0.</w:t>
      </w:r>
      <w:r w:rsidR="0040513F">
        <w:t>073</w:t>
      </w:r>
      <w:r>
        <w:t xml:space="preserve"> </w:t>
      </w:r>
      <w:r w:rsidR="00DD18B9">
        <w:t>m</w:t>
      </w:r>
      <w:r>
        <w:t>s</w:t>
      </w:r>
      <w:r w:rsidR="00DD18B9">
        <w:t xml:space="preserve"> per example</w:t>
      </w:r>
      <w:r>
        <w:t xml:space="preserve"> for the GNB, and 0.</w:t>
      </w:r>
      <w:r w:rsidR="0040513F">
        <w:t>044</w:t>
      </w:r>
      <w:r w:rsidR="00DD18B9">
        <w:t xml:space="preserve"> ms per example</w:t>
      </w:r>
      <w:r>
        <w:t xml:space="preserve"> for the KNN. The training time of the NN is </w:t>
      </w:r>
      <w:del w:id="178" w:author="Andrew" w:date="2015-04-16T21:10:00Z">
        <w:r w:rsidR="0040513F" w:rsidDel="00241DE5">
          <w:delText xml:space="preserve">several </w:delText>
        </w:r>
      </w:del>
      <w:ins w:id="179" w:author="Andrew" w:date="2015-04-16T21:10:00Z">
        <w:r w:rsidR="00241DE5">
          <w:t xml:space="preserve">this ~2 </w:t>
        </w:r>
      </w:ins>
      <w:r w:rsidR="0040513F">
        <w:t>orders of magnitude</w:t>
      </w:r>
      <w:r w:rsidR="00DD18B9">
        <w:t xml:space="preserve"> </w:t>
      </w:r>
      <w:ins w:id="180" w:author="Andrew" w:date="2015-04-16T21:11:00Z">
        <w:r w:rsidR="00241DE5">
          <w:t>slower than the SVM</w:t>
        </w:r>
      </w:ins>
      <w:del w:id="181" w:author="Andrew" w:date="2015-04-16T21:11:00Z">
        <w:r w:rsidR="00DD18B9" w:rsidDel="00241DE5">
          <w:delText>longer;</w:delText>
        </w:r>
      </w:del>
      <w:ins w:id="182" w:author="Andrew" w:date="2015-04-16T21:11:00Z">
        <w:r w:rsidR="00241DE5">
          <w:t xml:space="preserve">. Nevertheless, </w:t>
        </w:r>
      </w:ins>
      <w:del w:id="183" w:author="Andrew" w:date="2015-04-16T21:11:00Z">
        <w:r w:rsidR="00DD18B9" w:rsidDel="00241DE5">
          <w:delText xml:space="preserve"> though </w:delText>
        </w:r>
      </w:del>
      <w:r w:rsidR="00DD18B9">
        <w:t>the full</w:t>
      </w:r>
      <w:ins w:id="184" w:author="Andrew" w:date="2015-04-16T21:11:00Z">
        <w:r w:rsidR="00241DE5">
          <w:t xml:space="preserve"> NN</w:t>
        </w:r>
      </w:ins>
      <w:r w:rsidR="00DD18B9">
        <w:t xml:space="preserve"> cross validation procedure still only took approximately 10 minutes per session. The average decoding time was 0.431 ms per example for the SVM, 0.197 ms per example for the NN, 0.1</w:t>
      </w:r>
      <w:r w:rsidR="0040513F">
        <w:t>72</w:t>
      </w:r>
      <w:r w:rsidR="00DD18B9">
        <w:t xml:space="preserve"> ms per example for the GNB, </w:t>
      </w:r>
      <w:r w:rsidR="0040513F">
        <w:t>and 0.466</w:t>
      </w:r>
      <w:r>
        <w:t xml:space="preserve"> </w:t>
      </w:r>
      <w:r w:rsidR="00DD18B9">
        <w:t>m</w:t>
      </w:r>
      <w:r>
        <w:t>s</w:t>
      </w:r>
      <w:r w:rsidR="00DD18B9">
        <w:t xml:space="preserve"> per example for the KNN. Unlike training times, the NN is the</w:t>
      </w:r>
      <w:r w:rsidR="007C7FA5">
        <w:t xml:space="preserve"> </w:t>
      </w:r>
      <w:r w:rsidR="002734EA">
        <w:t xml:space="preserve">second </w:t>
      </w:r>
      <w:r w:rsidR="007C7FA5">
        <w:t>fastest at decoding.</w:t>
      </w:r>
    </w:p>
    <w:p w:rsidR="00AB470F" w:rsidRPr="00227DD4" w:rsidRDefault="00FB3B70" w:rsidP="00227DD4">
      <w:pPr>
        <w:pStyle w:val="BodyText"/>
      </w:pPr>
      <w:r>
        <w:t>We tested four different methods for exploiting the block structure of the stimulus to improve classification accuracy</w:t>
      </w:r>
      <w:r w:rsidR="00AB470F">
        <w:t>: input averaging</w:t>
      </w:r>
      <w:r w:rsidR="00F05809">
        <w:t>, block vote, confidence vote, and output averaging</w:t>
      </w:r>
      <w:r>
        <w:t xml:space="preserve">. Since </w:t>
      </w:r>
      <w:r w:rsidR="00F05809">
        <w:t>confidence vote and output averaging</w:t>
      </w:r>
      <w:r>
        <w:t xml:space="preserve"> require an estimate for the probability of each output label</w:t>
      </w:r>
      <w:r w:rsidR="00F05809">
        <w:t>, only the feed-forward NN was considered</w:t>
      </w:r>
      <w:r w:rsidR="00167724">
        <w:t xml:space="preserve"> for this comparison</w:t>
      </w:r>
      <w:r w:rsidR="00F05809">
        <w:t>.</w:t>
      </w:r>
      <w:r w:rsidR="00AB470F">
        <w:t xml:space="preserve"> </w:t>
      </w:r>
      <w:r w:rsidR="00FD4F51">
        <w:t xml:space="preserve">Both </w:t>
      </w:r>
      <w:r w:rsidR="00AB470F">
        <w:t>block vot</w:t>
      </w:r>
      <w:r w:rsidR="00FD4F51">
        <w:t>ing methods,</w:t>
      </w:r>
      <w:r w:rsidR="00AB470F">
        <w:t xml:space="preserve"> and output averaging improved session performance significantly over simple input averaging. The output averaging method had the greatest average improvement</w:t>
      </w:r>
      <w:r w:rsidR="000D3176">
        <w:t xml:space="preserve"> (</w:t>
      </w:r>
      <w:r w:rsidR="00F54006">
        <w:fldChar w:fldCharType="begin"/>
      </w:r>
      <w:r w:rsidR="000D3176">
        <w:instrText xml:space="preserve"> REF _Ref403086181 \h </w:instrText>
      </w:r>
      <w:r w:rsidR="00F54006">
        <w:fldChar w:fldCharType="separate"/>
      </w:r>
      <w:r w:rsidR="00D21D7A">
        <w:t xml:space="preserve">Figure </w:t>
      </w:r>
      <w:r w:rsidR="00D21D7A">
        <w:rPr>
          <w:noProof/>
        </w:rPr>
        <w:t>4</w:t>
      </w:r>
      <w:r w:rsidR="00F54006">
        <w:fldChar w:fldCharType="end"/>
      </w:r>
      <w:r w:rsidR="000D3176">
        <w:t>)</w:t>
      </w:r>
      <w:r w:rsidR="00AB470F">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59"/>
        <w:gridCol w:w="3197"/>
      </w:tblGrid>
      <w:tr w:rsidR="00485987" w:rsidTr="00443F92">
        <w:tc>
          <w:tcPr>
            <w:tcW w:w="5659" w:type="dxa"/>
          </w:tcPr>
          <w:p w:rsidR="00485987" w:rsidRDefault="00485987" w:rsidP="00444DB8">
            <w:r>
              <w:rPr>
                <w:noProof/>
              </w:rPr>
              <w:lastRenderedPageBreak/>
              <w:drawing>
                <wp:inline distT="0" distB="0" distL="0" distR="0">
                  <wp:extent cx="3455848" cy="287987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eraging.pdf"/>
                          <pic:cNvPicPr/>
                        </pic:nvPicPr>
                        <pic:blipFill>
                          <a:blip r:embed="rId19">
                            <a:extLst>
                              <a:ext uri="{28A0092B-C50C-407E-A947-70E740481C1C}">
                                <a14:useLocalDpi xmlns:a14="http://schemas.microsoft.com/office/drawing/2010/main" val="0"/>
                              </a:ext>
                            </a:extLst>
                          </a:blip>
                          <a:stretch>
                            <a:fillRect/>
                          </a:stretch>
                        </pic:blipFill>
                        <pic:spPr>
                          <a:xfrm>
                            <a:off x="0" y="0"/>
                            <a:ext cx="3455848" cy="2879874"/>
                          </a:xfrm>
                          <a:prstGeom prst="rect">
                            <a:avLst/>
                          </a:prstGeom>
                        </pic:spPr>
                      </pic:pic>
                    </a:graphicData>
                  </a:graphic>
                </wp:inline>
              </w:drawing>
            </w:r>
          </w:p>
        </w:tc>
        <w:tc>
          <w:tcPr>
            <w:tcW w:w="3197" w:type="dxa"/>
          </w:tcPr>
          <w:p w:rsidR="00485987" w:rsidRDefault="00485987" w:rsidP="00485987">
            <w:pPr>
              <w:keepNext/>
            </w:pPr>
            <w:r>
              <w:rPr>
                <w:noProof/>
              </w:rPr>
              <w:drawing>
                <wp:inline distT="0" distB="0" distL="0" distR="0">
                  <wp:extent cx="1658983" cy="2764971"/>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lative_averaging.pdf"/>
                          <pic:cNvPicPr/>
                        </pic:nvPicPr>
                        <pic:blipFill>
                          <a:blip r:embed="rId20">
                            <a:extLst>
                              <a:ext uri="{28A0092B-C50C-407E-A947-70E740481C1C}">
                                <a14:useLocalDpi xmlns:a14="http://schemas.microsoft.com/office/drawing/2010/main" val="0"/>
                              </a:ext>
                            </a:extLst>
                          </a:blip>
                          <a:stretch>
                            <a:fillRect/>
                          </a:stretch>
                        </pic:blipFill>
                        <pic:spPr>
                          <a:xfrm>
                            <a:off x="0" y="0"/>
                            <a:ext cx="1660816" cy="2768026"/>
                          </a:xfrm>
                          <a:prstGeom prst="rect">
                            <a:avLst/>
                          </a:prstGeom>
                        </pic:spPr>
                      </pic:pic>
                    </a:graphicData>
                  </a:graphic>
                </wp:inline>
              </w:drawing>
            </w:r>
          </w:p>
        </w:tc>
      </w:tr>
    </w:tbl>
    <w:p w:rsidR="00485987" w:rsidRDefault="00485987" w:rsidP="00485987">
      <w:pPr>
        <w:pStyle w:val="Caption"/>
      </w:pPr>
      <w:bookmarkStart w:id="185" w:name="_Ref403086181"/>
      <w:r>
        <w:t xml:space="preserve">Figure </w:t>
      </w:r>
      <w:r w:rsidR="00F54006">
        <w:fldChar w:fldCharType="begin"/>
      </w:r>
      <w:r w:rsidR="00B87054">
        <w:instrText xml:space="preserve"> SEQ Figure \* ARABIC </w:instrText>
      </w:r>
      <w:r w:rsidR="00F54006">
        <w:fldChar w:fldCharType="separate"/>
      </w:r>
      <w:r w:rsidR="00D21D7A">
        <w:rPr>
          <w:noProof/>
        </w:rPr>
        <w:t>4</w:t>
      </w:r>
      <w:r w:rsidR="00F54006">
        <w:rPr>
          <w:noProof/>
        </w:rPr>
        <w:fldChar w:fldCharType="end"/>
      </w:r>
      <w:bookmarkEnd w:id="185"/>
      <w:r>
        <w:t xml:space="preserve">. </w:t>
      </w:r>
      <w:r w:rsidR="00F05809">
        <w:t>The chart on the left shows i</w:t>
      </w:r>
      <w:r w:rsidRPr="00485987">
        <w:t xml:space="preserve">ndividual session accuracies for all four </w:t>
      </w:r>
      <w:r w:rsidR="00F05809">
        <w:t>averaging</w:t>
      </w:r>
      <w:r w:rsidRPr="00485987">
        <w:t xml:space="preserve"> methods. </w:t>
      </w:r>
      <w:r w:rsidR="00F05809">
        <w:t xml:space="preserve">The sessions have been sorted by average performance for improved readability. </w:t>
      </w:r>
      <w:r w:rsidR="00444499">
        <w:t xml:space="preserve">The chance probability for all sessions is 16.7%. </w:t>
      </w:r>
      <w:r w:rsidR="00F05809">
        <w:t>The chart on the right shows t</w:t>
      </w:r>
      <w:r w:rsidRPr="00485987">
        <w:t xml:space="preserve">he impact of the individual aggregation methods calculated relative to the baseline score as 10 </w:t>
      </w:r>
      <w:proofErr w:type="gramStart"/>
      <w:r w:rsidRPr="00485987">
        <w:t>log(</w:t>
      </w:r>
      <w:proofErr w:type="gramEnd"/>
      <w:r w:rsidRPr="00485987">
        <w:t>score/baseline) for each session. These relative accuracy scores (in dB) are averaged across all sessions and bootstrapped to obtain 68% confidence intervals.</w:t>
      </w:r>
    </w:p>
    <w:p w:rsidR="00A603BC" w:rsidRDefault="00A603BC" w:rsidP="00A603BC">
      <w:pPr>
        <w:pStyle w:val="BodyText"/>
        <w:keepNext/>
        <w:widowControl w:val="0"/>
        <w:jc w:val="center"/>
      </w:pPr>
      <w:r w:rsidRPr="000D5DBA">
        <w:rPr>
          <w:noProof/>
        </w:rPr>
        <w:drawing>
          <wp:inline distT="0" distB="0" distL="0" distR="0">
            <wp:extent cx="2797810" cy="1212850"/>
            <wp:effectExtent l="0" t="0" r="0" b="6350"/>
            <wp:docPr id="8" name="Picture 8" descr="mri:Neurometrics:manuscript:confidence-confusion.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ri:Neurometrics:manuscript:confidence-confusion.pdf"/>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797810" cy="1212850"/>
                    </a:xfrm>
                    <a:prstGeom prst="rect">
                      <a:avLst/>
                    </a:prstGeom>
                    <a:noFill/>
                    <a:ln>
                      <a:noFill/>
                    </a:ln>
                  </pic:spPr>
                </pic:pic>
              </a:graphicData>
            </a:graphic>
          </wp:inline>
        </w:drawing>
      </w:r>
    </w:p>
    <w:p w:rsidR="00A603BC" w:rsidRDefault="00A603BC" w:rsidP="00A603BC">
      <w:pPr>
        <w:pStyle w:val="Caption"/>
      </w:pPr>
      <w:bookmarkStart w:id="186" w:name="_Ref403086450"/>
      <w:r>
        <w:t xml:space="preserve">Figure </w:t>
      </w:r>
      <w:r w:rsidR="00F54006">
        <w:fldChar w:fldCharType="begin"/>
      </w:r>
      <w:r w:rsidR="00180F9A">
        <w:instrText xml:space="preserve"> SEQ Figure \* ARABIC </w:instrText>
      </w:r>
      <w:r w:rsidR="00F54006">
        <w:fldChar w:fldCharType="separate"/>
      </w:r>
      <w:r w:rsidR="00D21D7A">
        <w:rPr>
          <w:noProof/>
        </w:rPr>
        <w:t>5</w:t>
      </w:r>
      <w:r w:rsidR="00F54006">
        <w:rPr>
          <w:noProof/>
        </w:rPr>
        <w:fldChar w:fldCharType="end"/>
      </w:r>
      <w:bookmarkEnd w:id="186"/>
      <w:r>
        <w:t xml:space="preserve">. </w:t>
      </w:r>
      <w:r w:rsidRPr="000932CC">
        <w:t xml:space="preserve">The average confusion matrices for the </w:t>
      </w:r>
      <w:r>
        <w:t>feed-forward NN with output averaging</w:t>
      </w:r>
      <w:r w:rsidRPr="000932CC">
        <w:t xml:space="preserve"> across all subjects. The value in cell (</w:t>
      </w:r>
      <w:proofErr w:type="spellStart"/>
      <w:r w:rsidRPr="000932CC">
        <w:t>i</w:t>
      </w:r>
      <w:proofErr w:type="gramStart"/>
      <w:r w:rsidRPr="000932CC">
        <w:t>,j</w:t>
      </w:r>
      <w:proofErr w:type="spellEnd"/>
      <w:proofErr w:type="gramEnd"/>
      <w:r w:rsidRPr="000932CC">
        <w:t xml:space="preserve">) of the matrix is the percent of examples from class </w:t>
      </w:r>
      <w:proofErr w:type="spellStart"/>
      <w:r w:rsidRPr="000932CC">
        <w:t>i</w:t>
      </w:r>
      <w:proofErr w:type="spellEnd"/>
      <w:r w:rsidRPr="000932CC">
        <w:t xml:space="preserve"> that were labeled as class j; values along the diagonal indicate correctly classified examples while the rest indicate incorrectly classified examples. The color of the cell indicates deviation from chance probability (16.7%); greener cells indicating values above chance, and redder cells indicating values below chance. </w:t>
      </w:r>
    </w:p>
    <w:p w:rsidR="00CF47B4" w:rsidRPr="00C25E11" w:rsidRDefault="00CF47B4" w:rsidP="00CF47B4">
      <w:pPr>
        <w:pStyle w:val="BodyText"/>
      </w:pPr>
      <w:r>
        <w:t xml:space="preserve">It is clear from </w:t>
      </w:r>
      <w:r w:rsidR="00F54006">
        <w:fldChar w:fldCharType="begin"/>
      </w:r>
      <w:r w:rsidR="00C96427">
        <w:instrText xml:space="preserve"> REF _Ref403086181 \h </w:instrText>
      </w:r>
      <w:r w:rsidR="00F54006">
        <w:fldChar w:fldCharType="separate"/>
      </w:r>
      <w:r w:rsidR="00D21D7A">
        <w:t xml:space="preserve">Figure </w:t>
      </w:r>
      <w:r w:rsidR="00D21D7A">
        <w:rPr>
          <w:noProof/>
        </w:rPr>
        <w:t>4</w:t>
      </w:r>
      <w:r w:rsidR="00F54006">
        <w:fldChar w:fldCharType="end"/>
      </w:r>
      <w:r w:rsidR="00C96427">
        <w:t xml:space="preserve"> </w:t>
      </w:r>
      <w:r>
        <w:t>that not all sessions perform</w:t>
      </w:r>
      <w:r w:rsidR="00AA48FD">
        <w:t>ed</w:t>
      </w:r>
      <w:r>
        <w:t xml:space="preserve"> equally well. Even for the same subject, session performance varied significantly. We found that the </w:t>
      </w:r>
      <w:r w:rsidR="00367431">
        <w:t>average confidence (i.e., the</w:t>
      </w:r>
      <w:r w:rsidR="00C25E11">
        <w:t xml:space="preserve"> </w:t>
      </w:r>
      <w:r>
        <w:t>probability of the chosen label</w:t>
      </w:r>
      <w:r w:rsidR="00367431">
        <w:t>)</w:t>
      </w:r>
      <w:r>
        <w:t xml:space="preserve"> returned by the NN was very significantly correlated </w:t>
      </w:r>
      <w:r w:rsidR="00FD4F51">
        <w:t>(</w:t>
      </w:r>
      <w:r w:rsidR="00FD4F51" w:rsidRPr="00FD4F51">
        <w:rPr>
          <w:i/>
        </w:rPr>
        <w:t>R</w:t>
      </w:r>
      <w:r w:rsidR="00FD4F51" w:rsidRPr="00FD4F51">
        <w:rPr>
          <w:vertAlign w:val="superscript"/>
        </w:rPr>
        <w:t>2</w:t>
      </w:r>
      <w:r w:rsidR="00FD4F51">
        <w:t xml:space="preserve"> = 0.98; negligible </w:t>
      </w:r>
      <w:r w:rsidR="00FD4F51" w:rsidRPr="00FD4F51">
        <w:rPr>
          <w:i/>
        </w:rPr>
        <w:t>p</w:t>
      </w:r>
      <w:r w:rsidR="00FD4F51">
        <w:t>)</w:t>
      </w:r>
      <w:r w:rsidR="00FA0C91">
        <w:t xml:space="preserve"> </w:t>
      </w:r>
      <w:r>
        <w:t>with the network’s cross-validated performance</w:t>
      </w:r>
      <w:r w:rsidR="00C25E11">
        <w:t xml:space="preserve"> (</w:t>
      </w:r>
      <w:r w:rsidR="00F54006">
        <w:fldChar w:fldCharType="begin"/>
      </w:r>
      <w:r w:rsidR="00A00C87">
        <w:instrText xml:space="preserve"> REF _Ref403086157 \h </w:instrText>
      </w:r>
      <w:r w:rsidR="00F54006">
        <w:fldChar w:fldCharType="separate"/>
      </w:r>
      <w:r w:rsidR="00D21D7A">
        <w:t xml:space="preserve">Figure </w:t>
      </w:r>
      <w:r w:rsidR="00D21D7A">
        <w:rPr>
          <w:noProof/>
        </w:rPr>
        <w:t>6</w:t>
      </w:r>
      <w:r w:rsidR="00F54006">
        <w:fldChar w:fldCharType="end"/>
      </w:r>
      <w:r w:rsidR="00C25E11">
        <w:t>)</w:t>
      </w:r>
      <w:r w:rsidRPr="00C25E11">
        <w:t xml:space="preserve">. </w:t>
      </w:r>
      <w:r w:rsidR="00C25E11">
        <w:t xml:space="preserve">The confidence measure </w:t>
      </w:r>
      <w:r w:rsidR="00FD4F51">
        <w:t xml:space="preserve">was </w:t>
      </w:r>
      <w:r w:rsidR="00C25E11">
        <w:t>calculated without knowledge of the labels and thus provides a measure of the quality of the data being classified</w:t>
      </w:r>
      <w:ins w:id="187" w:author="Andrew" w:date="2015-04-10T15:53:00Z">
        <w:r w:rsidR="000C6263">
          <w:t xml:space="preserve"> as well as an estimate for how well the NN has estimated the joint probability distribution</w:t>
        </w:r>
      </w:ins>
      <w:r w:rsidR="00C25E11">
        <w:t>.</w:t>
      </w:r>
      <w:r w:rsidR="00931246" w:rsidRPr="00931246">
        <w:t xml:space="preserve"> </w:t>
      </w:r>
    </w:p>
    <w:p w:rsidR="00671146" w:rsidRDefault="00671146" w:rsidP="00671146">
      <w:pPr>
        <w:keepNext/>
        <w:jc w:val="center"/>
      </w:pPr>
      <w:r w:rsidRPr="00671146">
        <w:rPr>
          <w:noProof/>
        </w:rPr>
        <w:lastRenderedPageBreak/>
        <w:drawing>
          <wp:inline distT="0" distB="0" distL="0" distR="0">
            <wp:extent cx="3543300" cy="2952750"/>
            <wp:effectExtent l="0" t="0" r="1270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dence-verse-accuracy.pdf"/>
                    <pic:cNvPicPr/>
                  </pic:nvPicPr>
                  <pic:blipFill>
                    <a:blip r:embed="rId22">
                      <a:extLst>
                        <a:ext uri="{28A0092B-C50C-407E-A947-70E740481C1C}">
                          <a14:useLocalDpi xmlns:a14="http://schemas.microsoft.com/office/drawing/2010/main" val="0"/>
                        </a:ext>
                      </a:extLst>
                    </a:blip>
                    <a:stretch>
                      <a:fillRect/>
                    </a:stretch>
                  </pic:blipFill>
                  <pic:spPr>
                    <a:xfrm>
                      <a:off x="0" y="0"/>
                      <a:ext cx="3543300" cy="2952750"/>
                    </a:xfrm>
                    <a:prstGeom prst="rect">
                      <a:avLst/>
                    </a:prstGeom>
                  </pic:spPr>
                </pic:pic>
              </a:graphicData>
            </a:graphic>
          </wp:inline>
        </w:drawing>
      </w:r>
    </w:p>
    <w:p w:rsidR="00201A0B" w:rsidRDefault="00671146" w:rsidP="00671146">
      <w:pPr>
        <w:pStyle w:val="Caption"/>
      </w:pPr>
      <w:bookmarkStart w:id="188" w:name="_Ref403086157"/>
      <w:r>
        <w:t xml:space="preserve">Figure </w:t>
      </w:r>
      <w:r w:rsidR="00F54006">
        <w:fldChar w:fldCharType="begin"/>
      </w:r>
      <w:r w:rsidR="00B87054">
        <w:instrText xml:space="preserve"> SEQ Figure \* ARABIC </w:instrText>
      </w:r>
      <w:r w:rsidR="00F54006">
        <w:fldChar w:fldCharType="separate"/>
      </w:r>
      <w:r w:rsidR="00D21D7A">
        <w:rPr>
          <w:noProof/>
        </w:rPr>
        <w:t>6</w:t>
      </w:r>
      <w:r w:rsidR="00F54006">
        <w:rPr>
          <w:noProof/>
        </w:rPr>
        <w:fldChar w:fldCharType="end"/>
      </w:r>
      <w:bookmarkEnd w:id="188"/>
      <w:r>
        <w:t xml:space="preserve">. </w:t>
      </w:r>
      <w:r w:rsidR="00CF47B4">
        <w:t>Cross-validated s</w:t>
      </w:r>
      <w:r w:rsidRPr="00671146">
        <w:t xml:space="preserve">ession accuracy plotted against </w:t>
      </w:r>
      <w:r w:rsidR="00CF47B4">
        <w:t xml:space="preserve">average </w:t>
      </w:r>
      <w:r w:rsidRPr="00671146">
        <w:t>session confidence.</w:t>
      </w:r>
    </w:p>
    <w:p w:rsidR="00CD44D5" w:rsidRPr="00E37BCB" w:rsidRDefault="00A603BC" w:rsidP="00CD44D5">
      <w:pPr>
        <w:pStyle w:val="BodyText"/>
      </w:pPr>
      <w:r>
        <w:t xml:space="preserve">From the confusion matrix in </w:t>
      </w:r>
      <w:r w:rsidR="00F54006">
        <w:fldChar w:fldCharType="begin"/>
      </w:r>
      <w:r>
        <w:instrText xml:space="preserve"> REF _Ref403086450 \h </w:instrText>
      </w:r>
      <w:r w:rsidR="00F54006">
        <w:fldChar w:fldCharType="separate"/>
      </w:r>
      <w:r w:rsidR="00D21D7A">
        <w:t xml:space="preserve">Figure </w:t>
      </w:r>
      <w:r w:rsidR="00D21D7A">
        <w:rPr>
          <w:noProof/>
        </w:rPr>
        <w:t>5</w:t>
      </w:r>
      <w:r w:rsidR="00F54006">
        <w:fldChar w:fldCharType="end"/>
      </w:r>
      <w:r>
        <w:t>, we see that t</w:t>
      </w:r>
      <w:r w:rsidR="00CD44D5" w:rsidRPr="00CD44D5">
        <w:t>he classifier</w:t>
      </w:r>
      <w:r>
        <w:t xml:space="preserve"> is</w:t>
      </w:r>
      <w:r w:rsidR="00CD44D5" w:rsidRPr="00CD44D5">
        <w:t xml:space="preserve"> best at detecting the presence of a single character. In fact, there are relatively few cases of confusion between one and two characters. Apparently, these two situations evoke very different responses in the brain. </w:t>
      </w:r>
      <w:r w:rsidR="00931246">
        <w:t>Also, n</w:t>
      </w:r>
      <w:r w:rsidR="00CD44D5" w:rsidRPr="00CD44D5">
        <w:t>ote that the majority of the incorrect responses lay just off the main diagonal. These responses correspond to the classifier being wrong by a single character in its classification.</w:t>
      </w:r>
      <w:r w:rsidR="00367431">
        <w:t xml:space="preserve"> 1 and 3 characters were classified with the highest accuracy. </w:t>
      </w:r>
      <w:r w:rsidR="00E37BCB">
        <w:t>T</w:t>
      </w:r>
      <w:r w:rsidR="00367431">
        <w:t>his is likely due in part to the correlation with total scene contrast.</w:t>
      </w:r>
      <w:r w:rsidR="00CD44D5" w:rsidRPr="00CD44D5">
        <w:t xml:space="preserve"> </w:t>
      </w:r>
      <w:r w:rsidR="00E37BCB">
        <w:t>However, not</w:t>
      </w:r>
      <w:r w:rsidR="0004399C">
        <w:t>e</w:t>
      </w:r>
      <w:r w:rsidR="00E37BCB">
        <w:t xml:space="preserve"> that 2 characters were also classified with high accuracy and yet had the second lowest </w:t>
      </w:r>
      <w:r w:rsidR="00E37BCB">
        <w:rPr>
          <w:i/>
        </w:rPr>
        <w:t>p</w:t>
      </w:r>
      <w:r w:rsidR="00E37BCB">
        <w:t xml:space="preserve"> value</w:t>
      </w:r>
      <w:r w:rsidR="00AA48FD">
        <w:t xml:space="preserve"> for contrast correlation</w:t>
      </w:r>
      <w:r w:rsidR="00E37BCB">
        <w:t>.</w:t>
      </w:r>
    </w:p>
    <w:p w:rsidR="008D07DA" w:rsidRDefault="008D07DA" w:rsidP="008D07DA">
      <w:pPr>
        <w:pStyle w:val="Heading2"/>
      </w:pPr>
      <w:r>
        <w:t>Mapping</w:t>
      </w:r>
    </w:p>
    <w:p w:rsidR="00400E72" w:rsidRPr="00400E72" w:rsidRDefault="00400E72" w:rsidP="00400E72">
      <w:pPr>
        <w:pStyle w:val="BodyText"/>
      </w:pPr>
      <w:r w:rsidRPr="00EF55BF">
        <w:t>Sensitivity maps for individual subjects show a preponderance of classification sensitivity in lateral occipital areas, ventral early visual areas, and dorsal parietal lobe (</w:t>
      </w:r>
      <w:r w:rsidR="00F54006">
        <w:fldChar w:fldCharType="begin"/>
      </w:r>
      <w:r w:rsidR="00B13947">
        <w:instrText xml:space="preserve"> REF _Ref403086264 \h </w:instrText>
      </w:r>
      <w:r w:rsidR="00F54006">
        <w:fldChar w:fldCharType="separate"/>
      </w:r>
      <w:r w:rsidR="00D21D7A">
        <w:t xml:space="preserve">Figure </w:t>
      </w:r>
      <w:r w:rsidR="00D21D7A">
        <w:rPr>
          <w:noProof/>
        </w:rPr>
        <w:t>7</w:t>
      </w:r>
      <w:r w:rsidR="00F54006">
        <w:fldChar w:fldCharType="end"/>
      </w:r>
      <w:r w:rsidRPr="00EF55BF">
        <w:t xml:space="preserve">). Subjects also displayed small regions of high sensitivity in portions of temporal and frontal cortex.  </w:t>
      </w:r>
      <w:r w:rsidR="00CB5830">
        <w:t xml:space="preserve">There is significant overlap between the sensitivity, GLM, and searchlight maps, but the sensitivity maps </w:t>
      </w:r>
      <w:r w:rsidR="00167724">
        <w:t>show greater contributions from anterior brain regions.</w:t>
      </w:r>
    </w:p>
    <w:p w:rsidR="003E61E3" w:rsidRDefault="003E61E3" w:rsidP="00AA48FD">
      <w:pPr>
        <w:pStyle w:val="BodyText"/>
        <w:jc w:val="center"/>
      </w:pPr>
      <w:r w:rsidRPr="00D065A7">
        <w:rPr>
          <w:noProof/>
        </w:rPr>
        <w:lastRenderedPageBreak/>
        <w:drawing>
          <wp:inline distT="0" distB="0" distL="0" distR="0">
            <wp:extent cx="4985637" cy="4711700"/>
            <wp:effectExtent l="0" t="0" r="0" b="0"/>
            <wp:docPr id="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rface-maps-standalone.pdf"/>
                    <pic:cNvPicPr/>
                  </pic:nvPicPr>
                  <pic:blipFill>
                    <a:blip r:embed="rId23">
                      <a:extLst>
                        <a:ext uri="{28A0092B-C50C-407E-A947-70E740481C1C}">
                          <a14:useLocalDpi xmlns:a14="http://schemas.microsoft.com/office/drawing/2010/main" val="0"/>
                        </a:ext>
                      </a:extLst>
                    </a:blip>
                    <a:stretch>
                      <a:fillRect/>
                    </a:stretch>
                  </pic:blipFill>
                  <pic:spPr>
                    <a:xfrm>
                      <a:off x="0" y="0"/>
                      <a:ext cx="4986066" cy="4712105"/>
                    </a:xfrm>
                    <a:prstGeom prst="rect">
                      <a:avLst/>
                    </a:prstGeom>
                  </pic:spPr>
                </pic:pic>
              </a:graphicData>
            </a:graphic>
          </wp:inline>
        </w:drawing>
      </w:r>
    </w:p>
    <w:p w:rsidR="003E61E3" w:rsidRDefault="003E61E3" w:rsidP="003E61E3">
      <w:pPr>
        <w:pStyle w:val="Caption"/>
      </w:pPr>
      <w:bookmarkStart w:id="189" w:name="_Ref403086264"/>
      <w:r>
        <w:t xml:space="preserve">Figure </w:t>
      </w:r>
      <w:r w:rsidR="00F54006">
        <w:fldChar w:fldCharType="begin"/>
      </w:r>
      <w:r w:rsidR="00B87054">
        <w:instrText xml:space="preserve"> SEQ Figure \* ARABIC </w:instrText>
      </w:r>
      <w:r w:rsidR="00F54006">
        <w:fldChar w:fldCharType="separate"/>
      </w:r>
      <w:r w:rsidR="00D21D7A">
        <w:rPr>
          <w:noProof/>
        </w:rPr>
        <w:t>7</w:t>
      </w:r>
      <w:r w:rsidR="00F54006">
        <w:rPr>
          <w:noProof/>
        </w:rPr>
        <w:fldChar w:fldCharType="end"/>
      </w:r>
      <w:bookmarkEnd w:id="189"/>
      <w:r>
        <w:t xml:space="preserve">. </w:t>
      </w:r>
      <w:r w:rsidR="008E74FA">
        <w:t>A qualitative comparison of s</w:t>
      </w:r>
      <w:r w:rsidRPr="00D065A7">
        <w:t>ensitivity, GLM linear-response Z-statistic, and searchlight accuracy maps projected onto semi-inflated cortical surfaces for three different subjects. The maps are roughly similar across subjects and hemispheres, but substantial individual variations are evident.</w:t>
      </w:r>
    </w:p>
    <w:p w:rsidR="00B702D1" w:rsidRPr="00B702D1" w:rsidRDefault="0057798C" w:rsidP="00B702D1">
      <w:pPr>
        <w:pStyle w:val="BodyText"/>
      </w:pPr>
      <w:ins w:id="190" w:author="Floren, Andrew W" w:date="2015-04-19T17:22:00Z">
        <w:r>
          <w:t>The information contained in these maps</w:t>
        </w:r>
      </w:ins>
      <w:ins w:id="191" w:author="Floren, Andrew W" w:date="2015-04-19T17:23:00Z">
        <w:r>
          <w:t xml:space="preserve"> are not equivalent, and neither are their associated thresholds</w:t>
        </w:r>
      </w:ins>
      <w:ins w:id="192" w:author="Floren, Andrew W" w:date="2015-04-19T17:22:00Z">
        <w:r>
          <w:t xml:space="preserve">. </w:t>
        </w:r>
        <w:r w:rsidRPr="00E76E1D">
          <w:t>The thresholds were chosen based on accepted practice for t</w:t>
        </w:r>
        <w:bookmarkStart w:id="193" w:name="_GoBack"/>
        <w:bookmarkEnd w:id="193"/>
        <w:r w:rsidRPr="00E76E1D">
          <w:t>heir associated technique, but they are not statistically equivalent and should only be used for qua</w:t>
        </w:r>
      </w:ins>
      <w:ins w:id="194" w:author="Floren, Andrew W" w:date="2015-04-19T17:24:00Z">
        <w:r>
          <w:t>l</w:t>
        </w:r>
      </w:ins>
      <w:ins w:id="195" w:author="Floren, Andrew W" w:date="2015-04-19T17:22:00Z">
        <w:r w:rsidRPr="00E76E1D">
          <w:t>itative comparison.</w:t>
        </w:r>
        <w:r>
          <w:t xml:space="preserve"> </w:t>
        </w:r>
      </w:ins>
      <w:r w:rsidR="00414CF6">
        <w:t>Sensitivity threshold values were determined using a recursive feature elimination approach (section</w:t>
      </w:r>
      <w:r w:rsidR="00BB2C79">
        <w:t xml:space="preserve"> </w:t>
      </w:r>
      <w:r w:rsidR="00F54006">
        <w:fldChar w:fldCharType="begin"/>
      </w:r>
      <w:r w:rsidR="006624A3">
        <w:instrText xml:space="preserve"> REF _Ref403086510 \r \h </w:instrText>
      </w:r>
      <w:r w:rsidR="00F54006">
        <w:fldChar w:fldCharType="separate"/>
      </w:r>
      <w:r w:rsidR="00D21D7A">
        <w:t>2.10</w:t>
      </w:r>
      <w:r w:rsidR="00F54006">
        <w:fldChar w:fldCharType="end"/>
      </w:r>
      <w:r w:rsidR="00414CF6">
        <w:t xml:space="preserve">). </w:t>
      </w:r>
      <w:ins w:id="196" w:author="Andrew" w:date="2015-04-12T02:27:00Z">
        <w:r w:rsidR="003E2C41">
          <w:t xml:space="preserve">GLM linear-response Z-statistic maps and searchlight accuracy maps are also presented for comparison. </w:t>
        </w:r>
      </w:ins>
      <w:ins w:id="197" w:author="Floren, Andrew W" w:date="2015-04-19T16:45:00Z">
        <w:r w:rsidR="00234344">
          <w:t xml:space="preserve">The sensitivity maps were </w:t>
        </w:r>
        <w:proofErr w:type="spellStart"/>
        <w:r w:rsidR="00234344">
          <w:t>thresholded</w:t>
        </w:r>
        <w:proofErr w:type="spellEnd"/>
        <w:r w:rsidR="00234344">
          <w:t xml:space="preserve"> using the recursive feature elimination technique described in the methods. </w:t>
        </w:r>
      </w:ins>
      <w:ins w:id="198" w:author="Andrew" w:date="2015-04-12T02:28:00Z">
        <w:r w:rsidR="003E2C41">
          <w:t xml:space="preserve">The </w:t>
        </w:r>
      </w:ins>
      <w:ins w:id="199" w:author="Andrew" w:date="2015-04-12T02:27:00Z">
        <w:r w:rsidR="00F54006" w:rsidRPr="00F54006">
          <w:rPr>
            <w:rPrChange w:id="200" w:author="Andrew" w:date="2015-04-12T02:27:00Z">
              <w:rPr>
                <w:color w:val="FF0000"/>
              </w:rPr>
            </w:rPrChange>
          </w:rPr>
          <w:t xml:space="preserve">Z statistic images were </w:t>
        </w:r>
        <w:proofErr w:type="spellStart"/>
        <w:r w:rsidR="00F54006" w:rsidRPr="00F54006">
          <w:rPr>
            <w:rPrChange w:id="201" w:author="Andrew" w:date="2015-04-12T02:27:00Z">
              <w:rPr>
                <w:color w:val="FF0000"/>
              </w:rPr>
            </w:rPrChange>
          </w:rPr>
          <w:t>thresholded</w:t>
        </w:r>
        <w:proofErr w:type="spellEnd"/>
        <w:r w:rsidR="00F54006" w:rsidRPr="00F54006">
          <w:rPr>
            <w:rPrChange w:id="202" w:author="Andrew" w:date="2015-04-12T02:27:00Z">
              <w:rPr>
                <w:color w:val="FF0000"/>
              </w:rPr>
            </w:rPrChange>
          </w:rPr>
          <w:t xml:space="preserve"> using clusters determined by Z</w:t>
        </w:r>
      </w:ins>
      <w:ins w:id="203" w:author="Andrew" w:date="2015-04-12T02:28:00Z">
        <w:r w:rsidR="003E2C41">
          <w:t xml:space="preserve"> </w:t>
        </w:r>
      </w:ins>
      <w:ins w:id="204" w:author="Andrew" w:date="2015-04-12T02:27:00Z">
        <w:r w:rsidR="00F54006" w:rsidRPr="00F54006">
          <w:rPr>
            <w:rPrChange w:id="205" w:author="Andrew" w:date="2015-04-12T02:27:00Z">
              <w:rPr>
                <w:color w:val="FF0000"/>
              </w:rPr>
            </w:rPrChange>
          </w:rPr>
          <w:t>&gt;</w:t>
        </w:r>
      </w:ins>
      <w:ins w:id="206" w:author="Andrew" w:date="2015-04-12T02:28:00Z">
        <w:r w:rsidR="003E2C41">
          <w:t xml:space="preserve"> </w:t>
        </w:r>
      </w:ins>
      <w:ins w:id="207" w:author="Andrew" w:date="2015-04-12T02:27:00Z">
        <w:r w:rsidR="00F54006" w:rsidRPr="00F54006">
          <w:rPr>
            <w:rPrChange w:id="208" w:author="Andrew" w:date="2015-04-12T02:27:00Z">
              <w:rPr>
                <w:color w:val="FF0000"/>
              </w:rPr>
            </w:rPrChange>
          </w:rPr>
          <w:t xml:space="preserve">2.3 and a (corrected) cluster significant threshold of P=0.05 </w:t>
        </w:r>
      </w:ins>
      <w:ins w:id="209" w:author="Andrew" w:date="2015-04-12T02:34:00Z">
        <w:r w:rsidR="000C18B0">
          <w:t>(</w:t>
        </w:r>
      </w:ins>
      <w:proofErr w:type="spellStart"/>
      <w:ins w:id="210" w:author="Andrew" w:date="2015-04-12T02:27:00Z">
        <w:r w:rsidR="00F54006" w:rsidRPr="00F54006">
          <w:rPr>
            <w:rPrChange w:id="211" w:author="Andrew" w:date="2015-04-12T02:27:00Z">
              <w:rPr>
                <w:color w:val="FF0000"/>
              </w:rPr>
            </w:rPrChange>
          </w:rPr>
          <w:t>Worsely</w:t>
        </w:r>
        <w:proofErr w:type="spellEnd"/>
        <w:r w:rsidR="00F54006" w:rsidRPr="00F54006">
          <w:rPr>
            <w:rPrChange w:id="212" w:author="Andrew" w:date="2015-04-12T02:27:00Z">
              <w:rPr>
                <w:color w:val="FF0000"/>
              </w:rPr>
            </w:rPrChange>
          </w:rPr>
          <w:t xml:space="preserve"> 2001</w:t>
        </w:r>
      </w:ins>
      <w:ins w:id="213" w:author="Andrew" w:date="2015-04-12T02:34:00Z">
        <w:r w:rsidR="000C18B0">
          <w:t>)</w:t>
        </w:r>
      </w:ins>
      <w:ins w:id="214" w:author="Andrew" w:date="2015-04-12T02:27:00Z">
        <w:r w:rsidR="00F54006" w:rsidRPr="00F54006">
          <w:rPr>
            <w:rPrChange w:id="215" w:author="Andrew" w:date="2015-04-12T02:27:00Z">
              <w:rPr>
                <w:color w:val="FF0000"/>
              </w:rPr>
            </w:rPrChange>
          </w:rPr>
          <w:t>. The searchlight</w:t>
        </w:r>
      </w:ins>
      <w:ins w:id="216" w:author="Andrew" w:date="2015-04-12T02:31:00Z">
        <w:r w:rsidR="003E2C41">
          <w:t xml:space="preserve"> maps</w:t>
        </w:r>
      </w:ins>
      <w:ins w:id="217" w:author="Andrew" w:date="2015-04-12T02:27:00Z">
        <w:r w:rsidR="00F54006" w:rsidRPr="00F54006">
          <w:rPr>
            <w:rPrChange w:id="218" w:author="Andrew" w:date="2015-04-12T02:27:00Z">
              <w:rPr>
                <w:color w:val="FF0000"/>
              </w:rPr>
            </w:rPrChange>
          </w:rPr>
          <w:t xml:space="preserve"> </w:t>
        </w:r>
      </w:ins>
      <w:ins w:id="219" w:author="Andrew" w:date="2015-04-12T02:31:00Z">
        <w:r w:rsidR="003E2C41">
          <w:t>are</w:t>
        </w:r>
      </w:ins>
      <w:ins w:id="220" w:author="Andrew" w:date="2015-04-12T02:27:00Z">
        <w:r w:rsidR="00F54006" w:rsidRPr="00F54006">
          <w:rPr>
            <w:rPrChange w:id="221" w:author="Andrew" w:date="2015-04-12T02:27:00Z">
              <w:rPr>
                <w:color w:val="FF0000"/>
              </w:rPr>
            </w:rPrChange>
          </w:rPr>
          <w:t xml:space="preserve"> </w:t>
        </w:r>
        <w:proofErr w:type="spellStart"/>
        <w:r w:rsidR="00F54006" w:rsidRPr="00F54006">
          <w:rPr>
            <w:rPrChange w:id="222" w:author="Andrew" w:date="2015-04-12T02:27:00Z">
              <w:rPr>
                <w:color w:val="FF0000"/>
              </w:rPr>
            </w:rPrChange>
          </w:rPr>
          <w:t>thresholded</w:t>
        </w:r>
        <w:proofErr w:type="spellEnd"/>
        <w:r w:rsidR="00F54006" w:rsidRPr="00F54006">
          <w:rPr>
            <w:rPrChange w:id="223" w:author="Andrew" w:date="2015-04-12T02:27:00Z">
              <w:rPr>
                <w:color w:val="FF0000"/>
              </w:rPr>
            </w:rPrChange>
          </w:rPr>
          <w:t xml:space="preserve"> at </w:t>
        </w:r>
      </w:ins>
      <w:ins w:id="224" w:author="Andrew" w:date="2015-04-12T02:29:00Z">
        <w:r w:rsidR="003E2C41">
          <w:t xml:space="preserve">twice </w:t>
        </w:r>
      </w:ins>
      <w:ins w:id="225" w:author="Andrew" w:date="2015-04-12T02:27:00Z">
        <w:r w:rsidR="00F54006" w:rsidRPr="00F54006">
          <w:rPr>
            <w:rPrChange w:id="226" w:author="Andrew" w:date="2015-04-12T02:27:00Z">
              <w:rPr>
                <w:color w:val="FF0000"/>
              </w:rPr>
            </w:rPrChange>
          </w:rPr>
          <w:t>chance probability</w:t>
        </w:r>
      </w:ins>
      <w:ins w:id="227" w:author="Floren, Andrew W" w:date="2015-04-19T16:44:00Z">
        <w:r w:rsidR="002E4BE0">
          <w:t xml:space="preserve"> (33%)</w:t>
        </w:r>
      </w:ins>
      <w:ins w:id="228" w:author="Andrew" w:date="2015-04-12T02:27:00Z">
        <w:r w:rsidR="00F54006" w:rsidRPr="00F54006">
          <w:rPr>
            <w:rPrChange w:id="229" w:author="Andrew" w:date="2015-04-12T02:27:00Z">
              <w:rPr>
                <w:color w:val="FF0000"/>
              </w:rPr>
            </w:rPrChange>
          </w:rPr>
          <w:t>.</w:t>
        </w:r>
        <w:r w:rsidR="003E2C41">
          <w:rPr>
            <w:color w:val="FF0000"/>
          </w:rPr>
          <w:t xml:space="preserve"> </w:t>
        </w:r>
      </w:ins>
      <w:ins w:id="230" w:author="Andrew" w:date="2015-04-12T02:29:00Z">
        <w:del w:id="231" w:author="Floren, Andrew W" w:date="2015-04-19T17:22:00Z">
          <w:r w:rsidR="00F54006" w:rsidRPr="00F54006" w:rsidDel="0057798C">
            <w:rPr>
              <w:rPrChange w:id="232" w:author="Andrew" w:date="2015-04-12T02:34:00Z">
                <w:rPr>
                  <w:color w:val="FF0000"/>
                </w:rPr>
              </w:rPrChange>
            </w:rPr>
            <w:delText xml:space="preserve">The thresholds </w:delText>
          </w:r>
        </w:del>
      </w:ins>
      <w:ins w:id="233" w:author="Andrew" w:date="2015-04-12T02:32:00Z">
        <w:del w:id="234" w:author="Floren, Andrew W" w:date="2015-04-19T17:22:00Z">
          <w:r w:rsidR="00F54006" w:rsidRPr="00F54006" w:rsidDel="0057798C">
            <w:rPr>
              <w:rPrChange w:id="235" w:author="Andrew" w:date="2015-04-12T02:34:00Z">
                <w:rPr>
                  <w:color w:val="FF0000"/>
                </w:rPr>
              </w:rPrChange>
            </w:rPr>
            <w:delText>were chosen based on accepted practice for their associated technique</w:delText>
          </w:r>
        </w:del>
      </w:ins>
      <w:ins w:id="236" w:author="Andrew" w:date="2015-04-12T02:33:00Z">
        <w:del w:id="237" w:author="Floren, Andrew W" w:date="2015-04-19T17:22:00Z">
          <w:r w:rsidR="00F54006" w:rsidRPr="00F54006" w:rsidDel="0057798C">
            <w:rPr>
              <w:rPrChange w:id="238" w:author="Andrew" w:date="2015-04-12T02:34:00Z">
                <w:rPr>
                  <w:color w:val="FF0000"/>
                </w:rPr>
              </w:rPrChange>
            </w:rPr>
            <w:delText>, but they</w:delText>
          </w:r>
        </w:del>
      </w:ins>
      <w:ins w:id="239" w:author="Andrew" w:date="2015-04-12T02:29:00Z">
        <w:del w:id="240" w:author="Floren, Andrew W" w:date="2015-04-19T17:22:00Z">
          <w:r w:rsidR="00F54006" w:rsidRPr="00F54006" w:rsidDel="0057798C">
            <w:rPr>
              <w:rPrChange w:id="241" w:author="Andrew" w:date="2015-04-12T02:34:00Z">
                <w:rPr>
                  <w:color w:val="FF0000"/>
                </w:rPr>
              </w:rPrChange>
            </w:rPr>
            <w:delText xml:space="preserve"> are not </w:delText>
          </w:r>
        </w:del>
      </w:ins>
      <w:ins w:id="242" w:author="Andrew" w:date="2015-04-12T02:33:00Z">
        <w:del w:id="243" w:author="Floren, Andrew W" w:date="2015-04-19T17:22:00Z">
          <w:r w:rsidR="00F54006" w:rsidRPr="00F54006" w:rsidDel="0057798C">
            <w:rPr>
              <w:rPrChange w:id="244" w:author="Andrew" w:date="2015-04-12T02:34:00Z">
                <w:rPr>
                  <w:color w:val="FF0000"/>
                </w:rPr>
              </w:rPrChange>
            </w:rPr>
            <w:delText xml:space="preserve">statistically </w:delText>
          </w:r>
        </w:del>
      </w:ins>
      <w:ins w:id="245" w:author="Andrew" w:date="2015-04-12T02:29:00Z">
        <w:del w:id="246" w:author="Floren, Andrew W" w:date="2015-04-19T17:22:00Z">
          <w:r w:rsidR="00F54006" w:rsidRPr="00F54006" w:rsidDel="0057798C">
            <w:rPr>
              <w:rPrChange w:id="247" w:author="Andrew" w:date="2015-04-12T02:34:00Z">
                <w:rPr>
                  <w:color w:val="FF0000"/>
                </w:rPr>
              </w:rPrChange>
            </w:rPr>
            <w:delText>equivalent and should only be used for</w:delText>
          </w:r>
        </w:del>
      </w:ins>
      <w:ins w:id="248" w:author="Andrew" w:date="2015-04-12T02:30:00Z">
        <w:del w:id="249" w:author="Floren, Andrew W" w:date="2015-04-19T17:22:00Z">
          <w:r w:rsidR="00F54006" w:rsidRPr="00F54006" w:rsidDel="0057798C">
            <w:rPr>
              <w:rPrChange w:id="250" w:author="Andrew" w:date="2015-04-12T02:34:00Z">
                <w:rPr>
                  <w:color w:val="FF0000"/>
                </w:rPr>
              </w:rPrChange>
            </w:rPr>
            <w:delText xml:space="preserve"> qua</w:delText>
          </w:r>
        </w:del>
        <w:del w:id="251" w:author="Floren, Andrew W" w:date="2015-04-19T17:21:00Z">
          <w:r w:rsidR="00F54006" w:rsidRPr="00F54006" w:rsidDel="0057798C">
            <w:rPr>
              <w:rPrChange w:id="252" w:author="Andrew" w:date="2015-04-12T02:34:00Z">
                <w:rPr>
                  <w:color w:val="FF0000"/>
                </w:rPr>
              </w:rPrChange>
            </w:rPr>
            <w:delText>l</w:delText>
          </w:r>
        </w:del>
        <w:del w:id="253" w:author="Floren, Andrew W" w:date="2015-04-19T17:22:00Z">
          <w:r w:rsidR="00F54006" w:rsidRPr="00F54006" w:rsidDel="0057798C">
            <w:rPr>
              <w:rPrChange w:id="254" w:author="Andrew" w:date="2015-04-12T02:34:00Z">
                <w:rPr>
                  <w:color w:val="FF0000"/>
                </w:rPr>
              </w:rPrChange>
            </w:rPr>
            <w:delText>itative comparison.</w:delText>
          </w:r>
          <w:r w:rsidR="003E2C41" w:rsidDel="0057798C">
            <w:rPr>
              <w:color w:val="FF0000"/>
            </w:rPr>
            <w:delText xml:space="preserve"> </w:delText>
          </w:r>
        </w:del>
      </w:ins>
      <w:r w:rsidR="00F54006">
        <w:fldChar w:fldCharType="begin"/>
      </w:r>
      <w:r w:rsidR="00BB2C79">
        <w:instrText xml:space="preserve"> REF _Ref403086222 \h </w:instrText>
      </w:r>
      <w:r w:rsidR="00F54006">
        <w:fldChar w:fldCharType="separate"/>
      </w:r>
      <w:r w:rsidR="00D21D7A">
        <w:t xml:space="preserve">Figure </w:t>
      </w:r>
      <w:r w:rsidR="00D21D7A">
        <w:rPr>
          <w:noProof/>
        </w:rPr>
        <w:t>8</w:t>
      </w:r>
      <w:r w:rsidR="00F54006">
        <w:fldChar w:fldCharType="end"/>
      </w:r>
      <w:r w:rsidR="00BB2C79">
        <w:t xml:space="preserve"> </w:t>
      </w:r>
      <w:r w:rsidR="00414CF6">
        <w:t xml:space="preserve">presents the performance of the NN and </w:t>
      </w:r>
      <w:r w:rsidR="00EB7DF1">
        <w:t xml:space="preserve">the </w:t>
      </w:r>
      <w:r w:rsidR="00414CF6">
        <w:t xml:space="preserve">fraction of voxels remaining </w:t>
      </w:r>
      <w:r w:rsidR="007C7806">
        <w:t xml:space="preserve">after </w:t>
      </w:r>
      <w:r w:rsidR="00414CF6">
        <w:t xml:space="preserve">each iteration. </w:t>
      </w:r>
      <w:r w:rsidR="00EB7DF1">
        <w:t>Greater than half the voxels can be removed without significant loss of classification performance.</w:t>
      </w:r>
    </w:p>
    <w:p w:rsidR="003E61E3" w:rsidRPr="003E61E3" w:rsidRDefault="003E61E3" w:rsidP="003E61E3"/>
    <w:p w:rsidR="00F31A94" w:rsidRDefault="00F31A94" w:rsidP="00F31A94">
      <w:pPr>
        <w:keepNext/>
        <w:jc w:val="center"/>
      </w:pPr>
      <w:r w:rsidRPr="00F31A94">
        <w:rPr>
          <w:noProof/>
        </w:rPr>
        <w:lastRenderedPageBreak/>
        <w:drawing>
          <wp:inline distT="0" distB="0" distL="0" distR="0">
            <wp:extent cx="3657600" cy="1847003"/>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formance-verse-sensitivity-cutoff.pdf"/>
                    <pic:cNvPicPr/>
                  </pic:nvPicPr>
                  <pic:blipFill>
                    <a:blip r:embed="rId24">
                      <a:extLst>
                        <a:ext uri="{28A0092B-C50C-407E-A947-70E740481C1C}">
                          <a14:useLocalDpi xmlns:a14="http://schemas.microsoft.com/office/drawing/2010/main" val="0"/>
                        </a:ext>
                      </a:extLst>
                    </a:blip>
                    <a:stretch>
                      <a:fillRect/>
                    </a:stretch>
                  </pic:blipFill>
                  <pic:spPr>
                    <a:xfrm>
                      <a:off x="0" y="0"/>
                      <a:ext cx="3657600" cy="1847003"/>
                    </a:xfrm>
                    <a:prstGeom prst="rect">
                      <a:avLst/>
                    </a:prstGeom>
                  </pic:spPr>
                </pic:pic>
              </a:graphicData>
            </a:graphic>
          </wp:inline>
        </w:drawing>
      </w:r>
    </w:p>
    <w:p w:rsidR="008D07DA" w:rsidRDefault="00F31A94" w:rsidP="00F31A94">
      <w:pPr>
        <w:pStyle w:val="Caption"/>
      </w:pPr>
      <w:bookmarkStart w:id="255" w:name="_Ref403086222"/>
      <w:r>
        <w:t xml:space="preserve">Figure </w:t>
      </w:r>
      <w:r w:rsidR="00F54006">
        <w:fldChar w:fldCharType="begin"/>
      </w:r>
      <w:r w:rsidR="00B87054">
        <w:instrText xml:space="preserve"> SEQ Figure \* ARABIC </w:instrText>
      </w:r>
      <w:r w:rsidR="00F54006">
        <w:fldChar w:fldCharType="separate"/>
      </w:r>
      <w:r w:rsidR="00D21D7A">
        <w:rPr>
          <w:noProof/>
        </w:rPr>
        <w:t>8</w:t>
      </w:r>
      <w:r w:rsidR="00F54006">
        <w:rPr>
          <w:noProof/>
        </w:rPr>
        <w:fldChar w:fldCharType="end"/>
      </w:r>
      <w:bookmarkEnd w:id="255"/>
      <w:r>
        <w:t xml:space="preserve">. </w:t>
      </w:r>
      <w:r w:rsidRPr="00F31A94">
        <w:t xml:space="preserve">A plot of the feedforward neural network estimated performance and the </w:t>
      </w:r>
      <w:r w:rsidR="00414CF6">
        <w:t>fraction</w:t>
      </w:r>
      <w:r w:rsidRPr="00F31A94">
        <w:t xml:space="preserve"> of voxels</w:t>
      </w:r>
      <w:r w:rsidR="00414CF6">
        <w:t xml:space="preserve"> remaining at each iteration of the recursive feature elimination procedure</w:t>
      </w:r>
      <w:r w:rsidRPr="00F31A94">
        <w:t xml:space="preserve">. The fraction of voxels is calculated with respect to the 2000 voxels selected by ANOVA. The performance estimates and voxel counts were bootstrapped across sessions in order to obtain 68% confidence intervals. </w:t>
      </w:r>
    </w:p>
    <w:p w:rsidR="00B9310A" w:rsidRDefault="00820BAC" w:rsidP="00EF55BF">
      <w:pPr>
        <w:pStyle w:val="BodyText"/>
      </w:pPr>
      <w:r>
        <w:t>We calculated percent coverage for each of</w:t>
      </w:r>
      <w:r w:rsidR="00414CF6">
        <w:t xml:space="preserve"> the three mapping methods</w:t>
      </w:r>
      <w:r w:rsidR="008F6A4B">
        <w:t xml:space="preserve"> on </w:t>
      </w:r>
      <w:proofErr w:type="spellStart"/>
      <w:r>
        <w:t>Freesurfer</w:t>
      </w:r>
      <w:proofErr w:type="spellEnd"/>
      <w:r>
        <w:t xml:space="preserve"> </w:t>
      </w:r>
      <w:r w:rsidR="008F6A4B">
        <w:t>anatomical surface labels</w:t>
      </w:r>
      <w:r>
        <w:t xml:space="preserve"> (section </w:t>
      </w:r>
      <w:r w:rsidR="00F54006">
        <w:fldChar w:fldCharType="begin"/>
      </w:r>
      <w:r>
        <w:instrText xml:space="preserve"> REF _Ref403086510 \r \h </w:instrText>
      </w:r>
      <w:r w:rsidR="00F54006">
        <w:fldChar w:fldCharType="separate"/>
      </w:r>
      <w:r w:rsidR="00D21D7A">
        <w:t>2.10</w:t>
      </w:r>
      <w:r w:rsidR="00F54006">
        <w:fldChar w:fldCharType="end"/>
      </w:r>
      <w:r>
        <w:t>)</w:t>
      </w:r>
      <w:r w:rsidR="008F6A4B">
        <w:t xml:space="preserve">. </w:t>
      </w:r>
      <w:r>
        <w:t>Results</w:t>
      </w:r>
      <w:r w:rsidR="006D7F43">
        <w:t xml:space="preserve"> were averaged across all sessions and bootstrapped to obtain 68% confidence intervals (</w:t>
      </w:r>
      <w:r w:rsidR="00F54006">
        <w:fldChar w:fldCharType="begin"/>
      </w:r>
      <w:r w:rsidR="00011EB3">
        <w:instrText xml:space="preserve"> REF _Ref403086242 \h </w:instrText>
      </w:r>
      <w:r w:rsidR="00F54006">
        <w:fldChar w:fldCharType="separate"/>
      </w:r>
      <w:r w:rsidR="00D21D7A">
        <w:t xml:space="preserve">Figure </w:t>
      </w:r>
      <w:r w:rsidR="00D21D7A">
        <w:rPr>
          <w:noProof/>
        </w:rPr>
        <w:t>9</w:t>
      </w:r>
      <w:r w:rsidR="00F54006">
        <w:fldChar w:fldCharType="end"/>
      </w:r>
      <w:r w:rsidR="006D7F43">
        <w:t xml:space="preserve">). </w:t>
      </w:r>
      <w:r w:rsidR="00B9310A">
        <w:t xml:space="preserve">These numbers agree with our observations on the individual surface maps; there is </w:t>
      </w:r>
      <w:r w:rsidR="00EF34C1">
        <w:t xml:space="preserve">substantial </w:t>
      </w:r>
      <w:r w:rsidR="00B9310A">
        <w:t>overlap between all three maps</w:t>
      </w:r>
      <w:r>
        <w:t xml:space="preserve"> in </w:t>
      </w:r>
      <w:r w:rsidR="00AC1B6E">
        <w:t xml:space="preserve">lateral occipital </w:t>
      </w:r>
      <w:r w:rsidR="00904828">
        <w:t xml:space="preserve">and lingual </w:t>
      </w:r>
      <w:r w:rsidR="00AC1B6E">
        <w:t>cortex</w:t>
      </w:r>
      <w:r w:rsidR="005B1A99">
        <w:t>. E</w:t>
      </w:r>
      <w:r w:rsidR="00AC1B6E">
        <w:t>lsewhere the mapping methods show different patterns of response</w:t>
      </w:r>
      <w:r w:rsidR="00B9310A">
        <w:t xml:space="preserve">. </w:t>
      </w:r>
      <w:r w:rsidR="005B1A99">
        <w:t>For example, e</w:t>
      </w:r>
      <w:r w:rsidR="00904828">
        <w:t xml:space="preserve">arly visual cortex, roughly demarcated by the </w:t>
      </w:r>
      <w:proofErr w:type="spellStart"/>
      <w:r w:rsidR="00904828">
        <w:t>pericalcarine</w:t>
      </w:r>
      <w:proofErr w:type="spellEnd"/>
      <w:r w:rsidR="00904828">
        <w:t xml:space="preserve"> and </w:t>
      </w:r>
      <w:proofErr w:type="spellStart"/>
      <w:r w:rsidR="00904828">
        <w:t>cuneus</w:t>
      </w:r>
      <w:proofErr w:type="spellEnd"/>
      <w:r w:rsidR="00904828">
        <w:t xml:space="preserve"> labels</w:t>
      </w:r>
      <w:r w:rsidR="005B1A99">
        <w:t>,</w:t>
      </w:r>
      <w:r w:rsidR="00904828">
        <w:t xml:space="preserve"> shows greatest classification sensitivity by the searchlight technique, intermediate response based on GLM, and relatively low information content based on our NN sensitivity metric. </w:t>
      </w:r>
      <w:r w:rsidR="005B1A99">
        <w:t xml:space="preserve">Interestingly, several temporal lobe regions show greater sensitivity based on the NN metric than either of the others. </w:t>
      </w:r>
      <w:r w:rsidR="00B9310A">
        <w:t>To determine if the sensitivity in these regions is meaningful, we estimated the performance of the NN on a subset of the original voxels constructed by taking all of the voxels considered significant by the sensitivity analysis and removing all those voxels considered significant by GLM. The cross-validated performance on this subset averaged across all sessions was 25</w:t>
      </w:r>
      <w:r w:rsidR="005B1A99">
        <w:t>%</w:t>
      </w:r>
      <w:r w:rsidR="00B9310A">
        <w:t xml:space="preserve"> (with </w:t>
      </w:r>
      <w:r w:rsidR="00A52514" w:rsidRPr="00A52514">
        <w:rPr>
          <w:i/>
        </w:rPr>
        <w:t>p</w:t>
      </w:r>
      <w:r w:rsidR="00B9310A">
        <w:t xml:space="preserve"> &lt; 0.05 for all sessions). While the performance dropped </w:t>
      </w:r>
      <w:r w:rsidR="00167724">
        <w:t>substantially</w:t>
      </w:r>
      <w:r w:rsidR="00B9310A">
        <w:t>, these voxels were still able to classify character count significantly above chance.</w:t>
      </w:r>
    </w:p>
    <w:p w:rsidR="000E75D5" w:rsidRDefault="000E75D5" w:rsidP="00EF55BF">
      <w:pPr>
        <w:pStyle w:val="BodyText"/>
      </w:pPr>
    </w:p>
    <w:p w:rsidR="00914AC2" w:rsidRDefault="00914AC2" w:rsidP="00914AC2">
      <w:pPr>
        <w:keepNext/>
        <w:jc w:val="center"/>
      </w:pPr>
      <w:r w:rsidRPr="00914AC2">
        <w:rPr>
          <w:noProof/>
        </w:rPr>
        <w:lastRenderedPageBreak/>
        <w:drawing>
          <wp:inline distT="0" distB="0" distL="0" distR="0">
            <wp:extent cx="4974167" cy="4145139"/>
            <wp:effectExtent l="0" t="0" r="4445" b="0"/>
            <wp:docPr id="1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verage.pdf"/>
                    <pic:cNvPicPr/>
                  </pic:nvPicPr>
                  <pic:blipFill>
                    <a:blip r:embed="rId25">
                      <a:extLst>
                        <a:ext uri="{28A0092B-C50C-407E-A947-70E740481C1C}">
                          <a14:useLocalDpi xmlns:a14="http://schemas.microsoft.com/office/drawing/2010/main" val="0"/>
                        </a:ext>
                      </a:extLst>
                    </a:blip>
                    <a:stretch>
                      <a:fillRect/>
                    </a:stretch>
                  </pic:blipFill>
                  <pic:spPr>
                    <a:xfrm>
                      <a:off x="0" y="0"/>
                      <a:ext cx="4974167" cy="4145139"/>
                    </a:xfrm>
                    <a:prstGeom prst="rect">
                      <a:avLst/>
                    </a:prstGeom>
                  </pic:spPr>
                </pic:pic>
              </a:graphicData>
            </a:graphic>
          </wp:inline>
        </w:drawing>
      </w:r>
    </w:p>
    <w:p w:rsidR="003E61E3" w:rsidRDefault="00914AC2" w:rsidP="00914AC2">
      <w:pPr>
        <w:pStyle w:val="Caption"/>
      </w:pPr>
      <w:bookmarkStart w:id="256" w:name="_Ref403086242"/>
      <w:r>
        <w:t xml:space="preserve">Figure </w:t>
      </w:r>
      <w:r w:rsidR="00F54006">
        <w:fldChar w:fldCharType="begin"/>
      </w:r>
      <w:r w:rsidR="00B87054">
        <w:instrText xml:space="preserve"> SEQ Figure \* ARABIC </w:instrText>
      </w:r>
      <w:r w:rsidR="00F54006">
        <w:fldChar w:fldCharType="separate"/>
      </w:r>
      <w:r w:rsidR="00D21D7A">
        <w:rPr>
          <w:noProof/>
        </w:rPr>
        <w:t>9</w:t>
      </w:r>
      <w:r w:rsidR="00F54006">
        <w:rPr>
          <w:noProof/>
        </w:rPr>
        <w:fldChar w:fldCharType="end"/>
      </w:r>
      <w:bookmarkEnd w:id="256"/>
      <w:r>
        <w:t xml:space="preserve">. </w:t>
      </w:r>
      <w:r w:rsidRPr="00914AC2">
        <w:t xml:space="preserve">A bar graph depicting the coverage percent from the sensitivity, GLM, and searchlight maps across automatically generated labels from </w:t>
      </w:r>
      <w:proofErr w:type="spellStart"/>
      <w:r w:rsidRPr="00914AC2">
        <w:t>Freesurfer</w:t>
      </w:r>
      <w:proofErr w:type="spellEnd"/>
      <w:r w:rsidRPr="00914AC2">
        <w:t>. The coverage percent is the percent of the map contained within that area. In this way, the variation in total map size between approaches is controlled for and specificity and coverage of the maps can be directly compared. Coverage percentages were bootstrapped across sessions to provide confidence intervals.</w:t>
      </w:r>
    </w:p>
    <w:p w:rsidR="003B4625" w:rsidRDefault="003B4625" w:rsidP="003B4625">
      <w:pPr>
        <w:pStyle w:val="Heading1"/>
      </w:pPr>
      <w:r>
        <w:t>Discussion</w:t>
      </w:r>
    </w:p>
    <w:p w:rsidR="003B4625" w:rsidRDefault="000D7111" w:rsidP="003B4625">
      <w:pPr>
        <w:pStyle w:val="BodyText"/>
      </w:pPr>
      <w:r w:rsidRPr="000D7111">
        <w:t xml:space="preserve">We set out with the practical goal of </w:t>
      </w:r>
      <w:r w:rsidRPr="00CD6C8D">
        <w:t xml:space="preserve">decoding </w:t>
      </w:r>
      <w:ins w:id="257" w:author="Andrew" w:date="2015-04-12T02:13:00Z">
        <w:r w:rsidR="00F54006" w:rsidRPr="00F54006">
          <w:rPr>
            <w:rPrChange w:id="258" w:author="Andrew" w:date="2015-04-12T02:14:00Z">
              <w:rPr>
                <w:color w:val="FF0000"/>
              </w:rPr>
            </w:rPrChange>
          </w:rPr>
          <w:t xml:space="preserve">the subject’s cognitive state associated with viewing a number of </w:t>
        </w:r>
      </w:ins>
      <w:r w:rsidRPr="00CD6C8D">
        <w:t>character</w:t>
      </w:r>
      <w:ins w:id="259" w:author="Andrew" w:date="2015-04-12T02:14:00Z">
        <w:r w:rsidR="00F54006" w:rsidRPr="00F54006">
          <w:rPr>
            <w:rPrChange w:id="260" w:author="Andrew" w:date="2015-04-12T02:14:00Z">
              <w:rPr>
                <w:color w:val="FF0000"/>
              </w:rPr>
            </w:rPrChange>
          </w:rPr>
          <w:t>s</w:t>
        </w:r>
      </w:ins>
      <w:del w:id="261" w:author="Andrew" w:date="2015-04-12T02:14:00Z">
        <w:r w:rsidRPr="00CD6C8D" w:rsidDel="00115DB6">
          <w:delText xml:space="preserve"> count, a very clear feature of our VE stimulus,</w:delText>
        </w:r>
      </w:del>
      <w:r w:rsidRPr="00CD6C8D">
        <w:t xml:space="preserve"> from time series of functional images</w:t>
      </w:r>
      <w:r w:rsidRPr="000D7111">
        <w:t>. Using a combination of standard and novel machine-learning methods, we were able to extract this information with accuracy that varied from well above chance to nearly perfect</w:t>
      </w:r>
      <w:r w:rsidR="00B06DF5">
        <w:t xml:space="preserve"> (</w:t>
      </w:r>
      <w:r w:rsidR="00F54006">
        <w:fldChar w:fldCharType="begin"/>
      </w:r>
      <w:r w:rsidR="00B06DF5">
        <w:instrText xml:space="preserve"> REF _Ref403086181 \h </w:instrText>
      </w:r>
      <w:r w:rsidR="00F54006">
        <w:fldChar w:fldCharType="separate"/>
      </w:r>
      <w:r w:rsidR="00D21D7A">
        <w:t xml:space="preserve">Figure </w:t>
      </w:r>
      <w:r w:rsidR="00D21D7A">
        <w:rPr>
          <w:noProof/>
        </w:rPr>
        <w:t>4</w:t>
      </w:r>
      <w:r w:rsidR="00F54006">
        <w:fldChar w:fldCharType="end"/>
      </w:r>
      <w:r w:rsidR="00B06DF5">
        <w:t>)</w:t>
      </w:r>
      <w:r w:rsidRPr="000D7111">
        <w:t xml:space="preserve">, depending upon </w:t>
      </w:r>
      <w:r w:rsidR="00693AAC">
        <w:t>session</w:t>
      </w:r>
      <w:r w:rsidR="00693AAC" w:rsidRPr="000D7111">
        <w:t xml:space="preserve"> </w:t>
      </w:r>
      <w:r w:rsidRPr="000D7111">
        <w:t xml:space="preserve">and machine-learning algorithm. For the neural network results, we then presented a novel approach to relating the network’s decision-making sensitivity back to brain anatomy of the individual. These sensitivity maps suggest that a more widespread and diverse network of brain regions encoded the </w:t>
      </w:r>
      <w:del w:id="262" w:author="Andrew" w:date="2015-04-12T00:02:00Z">
        <w:r w:rsidRPr="000D7111" w:rsidDel="00CD5858">
          <w:delText>stimulus information</w:delText>
        </w:r>
      </w:del>
      <w:ins w:id="263" w:author="Andrew" w:date="2015-04-12T00:02:00Z">
        <w:r w:rsidR="00CD5858">
          <w:t>cognitive state</w:t>
        </w:r>
      </w:ins>
      <w:r w:rsidRPr="000D7111">
        <w:t xml:space="preserve">, which is consistent with </w:t>
      </w:r>
      <w:r w:rsidR="00693AAC">
        <w:t xml:space="preserve">the complex </w:t>
      </w:r>
      <w:r w:rsidR="00E32EBA">
        <w:t>nature</w:t>
      </w:r>
      <w:r w:rsidR="00693AAC">
        <w:t xml:space="preserve"> of the </w:t>
      </w:r>
      <w:del w:id="264" w:author="Andrew" w:date="2015-04-12T00:02:00Z">
        <w:r w:rsidR="00693AAC" w:rsidDel="00CD5858">
          <w:delText>character-number information evoked by</w:delText>
        </w:r>
        <w:r w:rsidRPr="000D7111" w:rsidDel="00CD5858">
          <w:delText xml:space="preserve"> the </w:delText>
        </w:r>
      </w:del>
      <w:r w:rsidRPr="000D7111">
        <w:t>VE stimulus.</w:t>
      </w:r>
    </w:p>
    <w:p w:rsidR="000D7111" w:rsidRDefault="000D7111" w:rsidP="000D7111">
      <w:pPr>
        <w:pStyle w:val="BodyText"/>
      </w:pPr>
      <w:r>
        <w:t>The work described in this paper expands the opportunities for utilizing virtual environments for scientific inquiry in cognitive neuroscience. The design of the stimulus provided a balance between realism and experimental control so that quantitative analysis of the fMRI data stream achieved a degree of confidence ranging from satisfactory</w:t>
      </w:r>
      <w:r w:rsidR="009D6841">
        <w:t xml:space="preserve"> (well above chance)</w:t>
      </w:r>
      <w:r>
        <w:t xml:space="preserve"> to very high. Care was taken to preserve as much of a natural experience as possible. For example, we never exposed the subject to disruptions in the experience of being present in a virtual environment, yet the stimulus had an otherwise classic block design. And the synthesized video stream never </w:t>
      </w:r>
      <w:r>
        <w:lastRenderedPageBreak/>
        <w:t xml:space="preserve">showed static images at any time, which rarely occur under natural conditions. We also eschewed averaging data between different subjects in accordance with one of our goals: modeling individuals for therapies and learning regimens, including utilizing real-time fMRI. </w:t>
      </w:r>
    </w:p>
    <w:p w:rsidR="007E62F2" w:rsidRDefault="000D7111" w:rsidP="000D7111">
      <w:pPr>
        <w:pStyle w:val="BodyText"/>
      </w:pPr>
      <w:r>
        <w:t xml:space="preserve">Despite these seemingly greater challenges, we were able to achieve classifier performance that was significantly above chance with all four of the MVPA methods we tested. More importantly, for the two strongest methods, support-vector machines and artificial neural networks, the classifier performance was </w:t>
      </w:r>
      <w:r w:rsidR="009D1BEA">
        <w:t>sometimes</w:t>
      </w:r>
      <w:r>
        <w:t xml:space="preserve"> good</w:t>
      </w:r>
      <w:r w:rsidR="009D1BEA">
        <w:t xml:space="preserve"> enough to enable practical applications</w:t>
      </w:r>
      <w:r>
        <w:t xml:space="preserve">. This is especially </w:t>
      </w:r>
      <w:r w:rsidR="009D1BEA">
        <w:t xml:space="preserve">impressive </w:t>
      </w:r>
      <w:r>
        <w:t xml:space="preserve">given that the </w:t>
      </w:r>
      <w:ins w:id="265" w:author="Andrew" w:date="2015-04-12T00:04:00Z">
        <w:r w:rsidR="00CD5858">
          <w:t>cognitive states</w:t>
        </w:r>
      </w:ins>
      <w:del w:id="266" w:author="Andrew" w:date="2015-04-12T00:04:00Z">
        <w:r w:rsidDel="00CD5858">
          <w:delText>classes</w:delText>
        </w:r>
      </w:del>
      <w:r>
        <w:t xml:space="preserve"> being discriminated were not </w:t>
      </w:r>
      <w:ins w:id="267" w:author="Andrew" w:date="2015-04-12T00:04:00Z">
        <w:r w:rsidR="00CD5858">
          <w:t>based on</w:t>
        </w:r>
      </w:ins>
      <w:del w:id="268" w:author="Andrew" w:date="2015-04-12T00:04:00Z">
        <w:r w:rsidDel="00CD5858">
          <w:delText>from</w:delText>
        </w:r>
      </w:del>
      <w:r>
        <w:t xml:space="preserve"> differing </w:t>
      </w:r>
      <w:r w:rsidR="00693AAC">
        <w:t xml:space="preserve">object </w:t>
      </w:r>
      <w:r>
        <w:t>categories (e.g. houses, faces, tools, etc.) that often activate brain regions with limited anatomical overlap</w:t>
      </w:r>
      <w:r w:rsidR="00437D2B">
        <w:t xml:space="preserve"> </w:t>
      </w:r>
      <w:r w:rsidR="00F54006">
        <w:fldChar w:fldCharType="begin" w:fldLock="1"/>
      </w:r>
      <w:r w:rsidR="00564FDC">
        <w:instrText>ADDIN CSL_CITATION { "citationItems" : [ { "id" : "ITEM-1", "itemData" : { "DOI" : "10.1016/j.neuroimage.2004.05.020", "ISSN" : "1053-8119", "PMID" : "15325362", "abstract" : "Haxby et al. [Science 293 (2001) 2425] recently argued that category-related responses in the ventral temporal (VT) lobe during visual object identification were overlapping and distributed in topography. This observation contrasts with prevailing views that object codes are focal and localized to specific areas such as the fusiform and parahippocampal gyri. We provide a critical test of Haxby's hypothesis using a neural network (NN) classifier that can detect more general topographic representations and achieves 83% correct generalization performance on patterns of voxel responses in out-of-sample tests. Using voxel-wise sensitivity analysis we show that substantially the same VT lobe voxels contribute to the classification of all object categories, suggesting the code is combinatorial. Moreover, we found no evidence for local single category representations. The neural network representations of the voxel codes were sensitive to both category and superordinate level features that were only available implicitly in the object categories.", "author" : [ { "dropping-particle" : "", "family" : "Hanson", "given" : "Stephen Jos\u00e9", "non-dropping-particle" : "", "parse-names" : false, "suffix" : "" }, { "dropping-particle" : "", "family" : "Matsuka", "given" : "Toshihiko", "non-dropping-particle" : "", "parse-names" : false, "suffix" : "" }, { "dropping-particle" : "V", "family" : "Haxby", "given" : "James", "non-dropping-particle" : "", "parse-names" : false, "suffix" : "" } ], "container-title" : "NeuroImage", "id" : "ITEM-1", "issue" : "1", "issued" : { "date-parts" : [ [ "2004", "9" ] ] }, "page" : "156-66", "title" : "Combinatorial codes in ventral temporal lobe for object recognition: Haxby (2001) revisited: is there a \"face\" area?", "type" : "article-journal", "volume" : "23" }, "uris" : [ "http://www.mendeley.com/documents/?uuid=8266dea7-70b3-4758-bfc7-7b032b4a6629" ] } ], "mendeley" : { "formattedCitation" : "(Hanson, Matsuka, &amp; Haxby, 2004)", "plainTextFormattedCitation" : "(Hanson, Matsuka, &amp; Haxby, 2004)", "previouslyFormattedCitation" : "(Hanson, Matsuka, &amp; Haxby, 2004)" }, "properties" : { "noteIndex" : 0 }, "schema" : "https://github.com/citation-style-language/schema/raw/master/csl-citation.json" }</w:instrText>
      </w:r>
      <w:r w:rsidR="00F54006">
        <w:fldChar w:fldCharType="separate"/>
      </w:r>
      <w:r w:rsidR="00437D2B" w:rsidRPr="00437D2B">
        <w:rPr>
          <w:noProof/>
        </w:rPr>
        <w:t>(Hanson, Matsuka, &amp; Haxby, 2004)</w:t>
      </w:r>
      <w:r w:rsidR="00F54006">
        <w:fldChar w:fldCharType="end"/>
      </w:r>
      <w:r>
        <w:t xml:space="preserve">, but rather were from a single </w:t>
      </w:r>
      <w:r w:rsidR="00693AAC">
        <w:t xml:space="preserve">object </w:t>
      </w:r>
      <w:r>
        <w:t>category, viz. combatants, and differed only in number of combatants.</w:t>
      </w:r>
    </w:p>
    <w:p w:rsidR="000D7111" w:rsidRDefault="000D7111" w:rsidP="000D7111">
      <w:pPr>
        <w:pStyle w:val="BodyText"/>
      </w:pPr>
      <w:r>
        <w:t xml:space="preserve">We also discovered that </w:t>
      </w:r>
      <w:r w:rsidR="00E32EBA">
        <w:t xml:space="preserve">the performance of </w:t>
      </w:r>
      <w:r>
        <w:t>classic feed-forward neural networks (NN), which have been somewhat neglected lately in favor of SV</w:t>
      </w:r>
      <w:r w:rsidR="00564FDC">
        <w:t>M</w:t>
      </w:r>
      <w:r>
        <w:t xml:space="preserve">, </w:t>
      </w:r>
      <w:r w:rsidR="00E32EBA">
        <w:t>can be</w:t>
      </w:r>
      <w:r>
        <w:t xml:space="preserve"> competitive with SV</w:t>
      </w:r>
      <w:r w:rsidR="00564FDC">
        <w:t>M</w:t>
      </w:r>
      <w:r>
        <w:t xml:space="preserve"> on the data in this study. While the inherent properties of SV</w:t>
      </w:r>
      <w:r w:rsidR="00564FDC">
        <w:t>M</w:t>
      </w:r>
      <w:r>
        <w:t xml:space="preserve"> make it well suited to sparse representations (small number of </w:t>
      </w:r>
      <w:r w:rsidR="00E32EBA">
        <w:t xml:space="preserve">object categories </w:t>
      </w:r>
      <w:r>
        <w:t xml:space="preserve">vs. large number of voxels), neural networks provide a more general method that can (in </w:t>
      </w:r>
      <w:r w:rsidR="00E32EBA">
        <w:t>principle</w:t>
      </w:r>
      <w:r>
        <w:t xml:space="preserve">) capture more subtle features given enough data. </w:t>
      </w:r>
      <w:r w:rsidR="00E32EBA">
        <w:t xml:space="preserve">Moreover, NNs provide probability values that can be used to further improve classification performance. </w:t>
      </w:r>
      <w:r>
        <w:t>Looking to the future, building NN</w:t>
      </w:r>
      <w:r w:rsidR="00E32EBA">
        <w:t>s</w:t>
      </w:r>
      <w:r>
        <w:t xml:space="preserve"> using </w:t>
      </w:r>
      <w:r w:rsidR="00E32EBA">
        <w:t>“d</w:t>
      </w:r>
      <w:r>
        <w:t xml:space="preserve">eep </w:t>
      </w:r>
      <w:r w:rsidR="00E32EBA">
        <w:t>l</w:t>
      </w:r>
      <w:r>
        <w:t>earning</w:t>
      </w:r>
      <w:r w:rsidR="00E32EBA">
        <w:t>”</w:t>
      </w:r>
      <w:r>
        <w:t xml:space="preserve"> </w:t>
      </w:r>
      <w:r w:rsidR="00F54006">
        <w:fldChar w:fldCharType="begin" w:fldLock="1"/>
      </w:r>
      <w:r w:rsidR="00963614">
        <w:instrText>ADDIN CSL_CITATION { "citationItems" : [ { "id" : "ITEM-1", "itemData" : { "DOI" : "10.1162/neco.2006.18.7.1527", "ISSN" : "0899-7667", "PMID" : "16764513", "abstract" : "We show how to use \"complementary priors\" to eliminate the explaining-away effects that make inference difficult in densely connected belief nets that have many hidden layers. Using complementary priors, we derive a fast, greedy algorithm that can learn deep, directed belief networks one layer at a time, provided the top two layers form an undirected associative memory. The fast, greedy algorithm is used to initialize a slower learning procedure that fine-tunes the weights using a contrastive version of the wake-sleep algorithm. After fine-tuning, a network with three hidden layers forms a very good generative model of the joint distribution of handwritten digit images and their labels. This generative model gives better digit classification than the best discriminative learning algorithms. The low-dimensional manifolds on which the digits lie are modeled by long ravines in the free-energy landscape of the top-level associative memory, and it is easy to explore these ravines by using the directed connections to display what the associative memory has in mind.", "author" : [ { "dropping-particle" : "", "family" : "Hinton", "given" : "Geoffrey E", "non-dropping-particle" : "", "parse-names" : false, "suffix" : "" }, { "dropping-particle" : "", "family" : "Osindero", "given" : "Simon", "non-dropping-particle" : "", "parse-names" : false, "suffix" : "" }, { "dropping-particle" : "", "family" : "Teh", "given" : "Yee-Whye", "non-dropping-particle" : "", "parse-names" : false, "suffix" : "" } ], "container-title" : "Neural computation", "id" : "ITEM-1", "issue" : "7", "issued" : { "date-parts" : [ [ "2006", "7" ] ] }, "page" : "1527-54", "title" : "A fast learning algorithm for deep belief nets.", "type" : "article-journal", "volume" : "18" }, "uris" : [ "http://www.mendeley.com/documents/?uuid=2d5eb6e2-4e08-4d13-96ec-b0bb0912da4c" ] } ], "mendeley" : { "formattedCitation" : "(Hinton, Osindero, &amp; Teh, 2006b)", "plainTextFormattedCitation" : "(Hinton, Osindero, &amp; Teh, 2006b)", "previouslyFormattedCitation" : "(Hinton, Osindero, &amp; Teh, 2006b)" }, "properties" : { "noteIndex" : 0 }, "schema" : "https://github.com/citation-style-language/schema/raw/master/csl-citation.json" }</w:instrText>
      </w:r>
      <w:r w:rsidR="00F54006">
        <w:fldChar w:fldCharType="separate"/>
      </w:r>
      <w:r w:rsidR="00963614" w:rsidRPr="00963614">
        <w:rPr>
          <w:noProof/>
        </w:rPr>
        <w:t>(Hinton, Osindero, &amp; Teh, 2006b)</w:t>
      </w:r>
      <w:r w:rsidR="00F54006">
        <w:fldChar w:fldCharType="end"/>
      </w:r>
      <w:r>
        <w:t xml:space="preserve"> has been shown repeatedly to outperform SV</w:t>
      </w:r>
      <w:r w:rsidR="00E32EBA">
        <w:t xml:space="preserve">M </w:t>
      </w:r>
      <w:r>
        <w:t xml:space="preserve">on many types of data </w:t>
      </w:r>
      <w:r w:rsidR="00F54006">
        <w:fldChar w:fldCharType="begin" w:fldLock="1"/>
      </w:r>
      <w:r w:rsidR="00BC2033">
        <w:instrText>ADDIN CSL_CITATION { "citationItems" : [ { "id" : "ITEM-1", "itemData" : { "DOI" : "10.1016/j.neunet.2012.02.023", "ISSN" : "1879-2782", "PMID" : "22386783", "abstract" : "We describe the approach that won the final phase of the German traffic sign recognition benchmark. Our method is the only one that achieved a better-than-human recognition rate of 99.46%. We use a fast, fully parameterizable GPU implementation of a Deep Neural Network (DNN) that does not require careful design of pre-wired feature extractors, which are rather learned in a supervised way. Combining various DNNs trained on differently preprocessed data into a Multi-Column DNN (MCDNN) further boosts recognition performance, making the system insensitive also to variations in contrast and illumination.", "author" : [ { "dropping-particle" : "", "family" : "Cire\u015fan", "given" : "Dan", "non-dropping-particle" : "", "parse-names" : false, "suffix" : "" }, { "dropping-particle" : "", "family" : "Meier", "given" : "Ueli", "non-dropping-particle" : "", "parse-names" : false, "suffix" : "" }, { "dropping-particle" : "", "family" : "Masci", "given" : "Jonathan", "non-dropping-particle" : "", "parse-names" : false, "suffix" : "" }, { "dropping-particle" : "", "family" : "Schmidhuber", "given" : "J\u00fcrgen", "non-dropping-particle" : "", "parse-names" : false, "suffix" : "" } ], "container-title" : "Neural networks : the official journal of the International Neural Network Society", "id" : "ITEM-1", "issued" : { "date-parts" : [ [ "2012", "8" ] ] }, "page" : "333-8", "title" : "Multi-column deep neural network for traffic sign classification.", "type" : "article-journal", "volume" : "32" }, "uris" : [ "http://www.mendeley.com/documents/?uuid=529a7afb-1a07-48f9-9b10-6ca8da300d24" ] } ], "mendeley" : { "formattedCitation" : "(Cire\u015fan et al., 2012)", "plainTextFormattedCitation" : "(Cire\u015fan et al., 2012)", "previouslyFormattedCitation" : "(Cire\u015fan et al., 2012)" }, "properties" : { "noteIndex" : 0 }, "schema" : "https://github.com/citation-style-language/schema/raw/master/csl-citation.json" }</w:instrText>
      </w:r>
      <w:r w:rsidR="00F54006">
        <w:fldChar w:fldCharType="separate"/>
      </w:r>
      <w:r w:rsidR="00564FDC" w:rsidRPr="00564FDC">
        <w:rPr>
          <w:noProof/>
        </w:rPr>
        <w:t>(Cireşan et al., 2012)</w:t>
      </w:r>
      <w:r w:rsidR="00F54006">
        <w:fldChar w:fldCharType="end"/>
      </w:r>
      <w:r>
        <w:t xml:space="preserve">. </w:t>
      </w:r>
      <w:r w:rsidR="00E32EBA">
        <w:t>Even greater classifier accuracy may be possible with such methods applied to VE data.</w:t>
      </w:r>
    </w:p>
    <w:p w:rsidR="000D7111" w:rsidRDefault="000D7111" w:rsidP="000D7111">
      <w:pPr>
        <w:pStyle w:val="BodyText"/>
      </w:pPr>
      <w:r>
        <w:t xml:space="preserve">Classifier performance will be important for both on-line use of fMRI in brain-computer interfaces (BCI), such as PTSD therapy, as well as for off-line creation of brain maps using </w:t>
      </w:r>
      <w:r w:rsidR="00564FDC">
        <w:t>s</w:t>
      </w:r>
      <w:r>
        <w:t xml:space="preserve">ensitivity </w:t>
      </w:r>
      <w:r w:rsidR="00564FDC">
        <w:t>a</w:t>
      </w:r>
      <w:r>
        <w:t>nalysis. The techniques block</w:t>
      </w:r>
      <w:r w:rsidR="00564FDC">
        <w:t xml:space="preserve"> </w:t>
      </w:r>
      <w:r>
        <w:t>voting, confidence</w:t>
      </w:r>
      <w:r w:rsidR="00564FDC">
        <w:t xml:space="preserve"> </w:t>
      </w:r>
      <w:r>
        <w:t>voting, and output</w:t>
      </w:r>
      <w:r w:rsidR="00564FDC">
        <w:t xml:space="preserve"> </w:t>
      </w:r>
      <w:r>
        <w:t xml:space="preserve">averaging (see </w:t>
      </w:r>
      <w:r w:rsidR="00564FDC">
        <w:t>section</w:t>
      </w:r>
      <w:r w:rsidR="0026048F">
        <w:t xml:space="preserve"> </w:t>
      </w:r>
      <w:r w:rsidR="00A41C49">
        <w:t>2.9</w:t>
      </w:r>
      <w:r>
        <w:t>), all improved performance</w:t>
      </w:r>
      <w:r w:rsidR="008575E7">
        <w:t xml:space="preserve"> over the baseline classifier performance as well as</w:t>
      </w:r>
      <w:r w:rsidR="00655CC0">
        <w:t xml:space="preserve"> over</w:t>
      </w:r>
      <w:r w:rsidR="008575E7">
        <w:t xml:space="preserve"> input averaging. T</w:t>
      </w:r>
      <w:r>
        <w:t xml:space="preserve">he concept of using the output of the classifier to ascribe confidence </w:t>
      </w:r>
      <w:r w:rsidR="005F1B9E">
        <w:t>(see section</w:t>
      </w:r>
      <w:r w:rsidR="00BE763A">
        <w:t xml:space="preserve"> </w:t>
      </w:r>
      <w:r w:rsidR="00A41C49">
        <w:t>2.8</w:t>
      </w:r>
      <w:r w:rsidR="005F1B9E">
        <w:t xml:space="preserve">) </w:t>
      </w:r>
      <w:r>
        <w:t xml:space="preserve">to each output </w:t>
      </w:r>
      <w:del w:id="269" w:author="Andrew" w:date="2015-04-12T00:05:00Z">
        <w:r w:rsidDel="00CD5858">
          <w:delText xml:space="preserve">was </w:delText>
        </w:r>
      </w:del>
      <w:ins w:id="270" w:author="Andrew" w:date="2015-04-12T00:05:00Z">
        <w:r w:rsidR="00CD5858">
          <w:t xml:space="preserve">could be </w:t>
        </w:r>
      </w:ins>
      <w:r w:rsidR="00655CC0">
        <w:t xml:space="preserve">very </w:t>
      </w:r>
      <w:r>
        <w:t xml:space="preserve">useful </w:t>
      </w:r>
      <w:r w:rsidR="00655CC0">
        <w:t xml:space="preserve">for </w:t>
      </w:r>
      <w:r>
        <w:t>differentiat</w:t>
      </w:r>
      <w:r w:rsidR="00655CC0">
        <w:t>ing</w:t>
      </w:r>
      <w:r>
        <w:t xml:space="preserve"> the reliability of entire sessions. </w:t>
      </w:r>
      <w:del w:id="271" w:author="Andrew" w:date="2015-04-12T00:06:00Z">
        <w:r w:rsidDel="00CD5858">
          <w:delText>Session level confidence had a</w:delText>
        </w:r>
        <w:r w:rsidR="00655CC0" w:rsidDel="00CD5858">
          <w:delText>n</w:delText>
        </w:r>
        <w:r w:rsidDel="00CD5858">
          <w:delText xml:space="preserve"> </w:delText>
        </w:r>
        <w:r w:rsidR="00655CC0" w:rsidDel="00CD5858">
          <w:delText xml:space="preserve">extremely </w:delText>
        </w:r>
        <w:r w:rsidDel="00CD5858">
          <w:delText xml:space="preserve">high correlation to session performance, and gave us quantitative justification for dropping two of the worst sessions from our performance analysis. </w:delText>
        </w:r>
      </w:del>
      <w:r>
        <w:t>Similarly, any confidence measure could be quite valuable in BCI applications in which low confidence frames could be weighted by confidence to reduce their influence and/or dropped entirely from any on-line decis</w:t>
      </w:r>
      <w:r w:rsidR="00FE5EDE">
        <w:t>ion-making by the BCI software.</w:t>
      </w:r>
    </w:p>
    <w:p w:rsidR="000D7111" w:rsidRDefault="00693AAC" w:rsidP="000D7111">
      <w:pPr>
        <w:pStyle w:val="BodyText"/>
        <w:rPr>
          <w:ins w:id="272" w:author="Andrew" w:date="2015-04-10T16:34:00Z"/>
        </w:rPr>
      </w:pPr>
      <w:r>
        <w:t>C</w:t>
      </w:r>
      <w:r w:rsidR="000D7111">
        <w:t xml:space="preserve">lassification sensitivity in early </w:t>
      </w:r>
      <w:proofErr w:type="spellStart"/>
      <w:r w:rsidR="000D7111">
        <w:t>retinotopic</w:t>
      </w:r>
      <w:proofErr w:type="spellEnd"/>
      <w:r w:rsidR="000D7111">
        <w:t xml:space="preserve"> visual areas and lateral-occipital areas suggests that </w:t>
      </w:r>
      <w:proofErr w:type="spellStart"/>
      <w:r w:rsidR="000D7111">
        <w:t>retinotopic</w:t>
      </w:r>
      <w:proofErr w:type="spellEnd"/>
      <w:r w:rsidR="000D7111">
        <w:t xml:space="preserve"> organization is important to decoding group size</w:t>
      </w:r>
      <w:r>
        <w:t xml:space="preserve"> for our VE stimulus</w:t>
      </w:r>
      <w:r w:rsidR="000D7111">
        <w:t xml:space="preserve">.  Because LO combines object-selectivity with </w:t>
      </w:r>
      <w:proofErr w:type="spellStart"/>
      <w:r w:rsidR="000D7111">
        <w:t>retinotopic</w:t>
      </w:r>
      <w:proofErr w:type="spellEnd"/>
      <w:r w:rsidR="000D7111">
        <w:t xml:space="preserve"> specificity </w:t>
      </w:r>
      <w:r w:rsidR="00F54006">
        <w:fldChar w:fldCharType="begin" w:fldLock="1"/>
      </w:r>
      <w:r w:rsidR="00BC667B">
        <w:instrText>ADDIN CSL_CITATION { "citationItems" : [ { "id" : "ITEM-1", "itemData" : { "DOI" : "10.1152/jn.01383.2007", "ISSN" : "0022-3077", "PMID" : "18463186", "abstract" : "What is the relationship between retinotopy and object selectivity in human lateral occipital (LO) cortex? We used functional magnetic resonance imaging (fMRI) to examine sensitivity to retinal position and category in LO, an object-selective region positioned posterior to MT along the lateral cortical surface. Six subjects participated in phase-encoded retinotopic mapping experiments as well as block-design experiments in which objects from six different categories were presented at six distinct positions in the visual field. We found substantial position modulation in LO using standard nonobject retinotopic mapping stimuli; this modulation extended beyond the boundaries of visual field maps LO-1 and LO-2. Further, LO showed a pronounced lower visual field bias: more LO voxels represented the lower contralateral visual field, and the mean LO response was higher to objects presented below fixation than above fixation. However, eccentricity effects produced by retinotopic mapping stimuli and objects differed. Whereas LO voxels preferred a range of eccentricities lying mostly outside the fovea in the retinotopic mapping experiment, LO responses were strongest to foveally presented objects. Finally, we found a stronger effect of position than category on both the mean LO response, as well as the distributed response across voxels. Overall these results demonstrate that retinal position exhibits strong effects on neural response in LO and indicates that these position effects may be explained by retinotopic organization.", "author" : [ { "dropping-particle" : "", "family" : "Sayres", "given" : "Rory", "non-dropping-particle" : "", "parse-names" : false, "suffix" : "" }, { "dropping-particle" : "", "family" : "Grill-Spector", "given" : "Kalanit", "non-dropping-particle" : "", "parse-names" : false, "suffix" : "" } ], "container-title" : "Journal of neurophysiology", "id" : "ITEM-1", "issue" : "1", "issued" : { "date-parts" : [ [ "2008", "7" ] ] }, "page" : "249-67", "title" : "Relating retinotopic and object-selective responses in human lateral occipital cortex.", "type" : "article-journal", "volume" : "100" }, "uris" : [ "http://www.mendeley.com/documents/?uuid=19600114-ee47-46d1-b0b7-4f5231666fdf" ] } ], "mendeley" : { "formattedCitation" : "(Sayres &amp; Grill-Spector, 2008)", "plainTextFormattedCitation" : "(Sayres &amp; Grill-Spector, 2008)", "previouslyFormattedCitation" : "(Sayres &amp; Grill-Spector, 2008)" }, "properties" : { "noteIndex" : 0 }, "schema" : "https://github.com/citation-style-language/schema/raw/master/csl-citation.json" }</w:instrText>
      </w:r>
      <w:r w:rsidR="00F54006">
        <w:fldChar w:fldCharType="separate"/>
      </w:r>
      <w:r w:rsidR="00BC667B" w:rsidRPr="00BC667B">
        <w:rPr>
          <w:noProof/>
        </w:rPr>
        <w:t>(Sayres &amp; Grill-Spector, 2008)</w:t>
      </w:r>
      <w:r w:rsidR="00F54006">
        <w:fldChar w:fldCharType="end"/>
      </w:r>
      <w:r w:rsidR="000D7111">
        <w:t xml:space="preserve">, different group sizes could evoke complex but stereotypical patterns of responses in LO (and other </w:t>
      </w:r>
      <w:proofErr w:type="spellStart"/>
      <w:r w:rsidR="000D7111">
        <w:t>retinotopically</w:t>
      </w:r>
      <w:proofErr w:type="spellEnd"/>
      <w:r w:rsidR="000D7111">
        <w:t xml:space="preserve"> organized areas) as subjects visually interrogate the stimuli with a sequence of eye movements. Regions in the parietal cortex have been shown to be involved in mental arithmetic and magnitude judgment </w:t>
      </w:r>
      <w:r w:rsidR="00F54006">
        <w:fldChar w:fldCharType="begin" w:fldLock="1"/>
      </w:r>
      <w:r w:rsidR="00BC2033">
        <w:instrText>ADDIN CSL_CITATION { "citationItems" : [ { "id" : "ITEM-1", "itemData" : { "DOI" : "10.1016/S0028-3932(99)00068-8", "ISSN" : "00283932", "author" : [ { "dropping-particle" : "", "family" : "Rickard", "given" : "T.C", "non-dropping-particle" : "", "parse-names" : false, "suffix" : "" }, { "dropping-particle" : "", "family" : "Romero", "given" : "S.G", "non-dropping-particle" : "", "parse-names" : false, "suffix" : "" }, { "dropping-particle" : "", "family" : "Basso", "given" : "G", "non-dropping-particle" : "", "parse-names" : false, "suffix" : "" }, { "dropping-particle" : "", "family" : "Wharton", "given" : "C", "non-dropping-particle" : "", "parse-names" : false, "suffix" : "" }, { "dropping-particle" : "", "family" : "Flitman", "given" : "S", "non-dropping-particle" : "", "parse-names" : false, "suffix" : "" }, { "dropping-particle" : "", "family" : "Grafman", "given" : "J", "non-dropping-particle" : "", "parse-names" : false, "suffix" : "" } ], "container-title" : "Neuropsychologia", "id" : "ITEM-1", "issue" : "3", "issued" : { "date-parts" : [ [ "2000", "3" ] ] }, "page" : "325-335", "title" : "The calculating brain: an fMRI study", "type" : "article-journal", "volume" : "38" }, "uris" : [ "http://www.mendeley.com/documents/?uuid=85490bc9-8213-49a4-bde9-dd92f5bb8d44" ] } ], "mendeley" : { "formattedCitation" : "(Rickard et al., 2000)", "plainTextFormattedCitation" : "(Rickard et al., 2000)", "previouslyFormattedCitation" : "(Rickard et al., 2000)" }, "properties" : { "noteIndex" : 0 }, "schema" : "https://github.com/citation-style-language/schema/raw/master/csl-citation.json" }</w:instrText>
      </w:r>
      <w:r w:rsidR="00F54006">
        <w:fldChar w:fldCharType="separate"/>
      </w:r>
      <w:r w:rsidR="00BC2033" w:rsidRPr="00BC2033">
        <w:rPr>
          <w:noProof/>
        </w:rPr>
        <w:t>(Rickard et al., 2000)</w:t>
      </w:r>
      <w:r w:rsidR="00F54006">
        <w:fldChar w:fldCharType="end"/>
      </w:r>
      <w:r w:rsidR="000D7111">
        <w:t xml:space="preserve"> which may also play some role in decoding group size. More recent research suggests this region may even contain a topographic representation of </w:t>
      </w:r>
      <w:proofErr w:type="spellStart"/>
      <w:r w:rsidR="000D7111">
        <w:t>numerosity</w:t>
      </w:r>
      <w:proofErr w:type="spellEnd"/>
      <w:r w:rsidR="000D7111">
        <w:t xml:space="preserve"> </w:t>
      </w:r>
      <w:r w:rsidR="00F54006">
        <w:fldChar w:fldCharType="begin" w:fldLock="1"/>
      </w:r>
      <w:r w:rsidR="00BC2033">
        <w:instrText>ADDIN CSL_CITATION { "citationItems" : [ { "id" : "ITEM-1", "itemData" : { "DOI" : "10.1126/science.1239052", "ISSN" : "1095-9203", "PMID" : "24009396", "abstract" : "Numerosity, the set size of a group of items, is processed by the association cortex, but certain aspects mirror the properties of primary senses. Sensory cortices contain topographic maps reflecting the structure of sensory organs. Are the cortical representation and processing of numerosity organized topographically, even though no sensory organ has a numerical structure? Using high-field functional magnetic resonance imaging (at a field strength of 7 teslas), we described neural populations tuned to small numerosities in the human parietal cortex. They are organized topographically, forming a numerosity map that is robust to changes in low-level stimulus features. The cortical surface area devoted to specific numerosities decreases with increasing numerosity, and the tuning width increases with preferred numerosity. These organizational properties extend topographic principles to the representation of higher-order abstract features in the association cortex.", "author" : [ { "dropping-particle" : "", "family" : "Harvey", "given" : "B M", "non-dropping-particle" : "", "parse-names" : false, "suffix" : "" }, { "dropping-particle" : "", "family" : "Klein", "given" : "B P", "non-dropping-particle" : "", "parse-names" : false, "suffix" : "" }, { "dropping-particle" : "", "family" : "Petridou", "given" : "N", "non-dropping-particle" : "", "parse-names" : false, "suffix" : "" }, { "dropping-particle" : "", "family" : "Dumoulin", "given" : "S O", "non-dropping-particle" : "", "parse-names" : false, "suffix" : "" } ], "container-title" : "Science (New York, N.Y.)", "id" : "ITEM-1", "issue" : "6150", "issued" : { "date-parts" : [ [ "2013", "9", "6" ] ] }, "page" : "1123-6", "title" : "Topographic representation of numerosity in the human parietal cortex.", "type" : "article-journal", "volume" : "341" }, "uris" : [ "http://www.mendeley.com/documents/?uuid=821a9980-34b6-44c9-8247-51d7d8d34d5f" ] } ], "mendeley" : { "formattedCitation" : "(Harvey, Klein, Petridou, &amp; Dumoulin, 2013)", "plainTextFormattedCitation" : "(Harvey, Klein, Petridou, &amp; Dumoulin, 2013)", "previouslyFormattedCitation" : "(Harvey, Klein, Petridou, &amp; Dumoulin, 2013)" }, "properties" : { "noteIndex" : 0 }, "schema" : "https://github.com/citation-style-language/schema/raw/master/csl-citation.json" }</w:instrText>
      </w:r>
      <w:r w:rsidR="00F54006">
        <w:fldChar w:fldCharType="separate"/>
      </w:r>
      <w:r w:rsidR="00BC2033" w:rsidRPr="00BC2033">
        <w:rPr>
          <w:noProof/>
        </w:rPr>
        <w:t>(Harvey, Klein, Petridou, &amp; Dumoulin, 2013)</w:t>
      </w:r>
      <w:r w:rsidR="00F54006">
        <w:fldChar w:fldCharType="end"/>
      </w:r>
      <w:r w:rsidR="000D7111">
        <w:t xml:space="preserve">. There is some debate as to whether this topographic map represents </w:t>
      </w:r>
      <w:proofErr w:type="spellStart"/>
      <w:r w:rsidR="000D7111">
        <w:t>numerosity</w:t>
      </w:r>
      <w:proofErr w:type="spellEnd"/>
      <w:r w:rsidR="000D7111">
        <w:t xml:space="preserve"> or sensory processing </w:t>
      </w:r>
      <w:r w:rsidR="00F54006">
        <w:fldChar w:fldCharType="begin" w:fldLock="1"/>
      </w:r>
      <w:r w:rsidR="00A7542D">
        <w:instrText>ADDIN CSL_CITATION { "citationItems" : [ { "id" : "ITEM-1", "itemData" : { "DOI" : "10.1016/j.tics.2013.10.002", "ISSN" : "1879-307X", "PMID" : "24129333", "abstract" : "A recent study showed that topographic field maps of complex cognitive functions, such as numerosity, exist in the human brain. This is an exciting, novel approach for studying the neural representation of high-level cognition. However, the results can also be explained on the basis of the confounding non-numerical sensory cues of numerosity.", "author" : [ { "dropping-particle" : "", "family" : "Gebuis", "given" : "Titia", "non-dropping-particle" : "", "parse-names" : false, "suffix" : "" }, { "dropping-particle" : "", "family" : "Gevers", "given" : "Wim", "non-dropping-particle" : "", "parse-names" : false, "suffix" : "" }, { "dropping-particle" : "", "family" : "Cohen Kadosh", "given" : "Roi", "non-dropping-particle" : "", "parse-names" : false, "suffix" : "" } ], "container-title" : "Trends in cognitive sciences", "id" : "ITEM-1", "issued" : { "date-parts" : [ [ "2013", "10", "12" ] ] }, "page" : "2-4", "publisher" : "Elsevier Ltd", "title" : "Topographic representation of high-level cognition: numerosity or sensory processing?", "type" : "article-journal" }, "uris" : [ "http://www.mendeley.com/documents/?uuid=e79b6f13-00ff-4adb-ba79-d49db3434933" ] } ], "mendeley" : { "formattedCitation" : "(Gebuis, Gevers, &amp; Cohen Kadosh, 2013)", "plainTextFormattedCitation" : "(Gebuis, Gevers, &amp; Cohen Kadosh, 2013)", "previouslyFormattedCitation" : "(Gebuis, Gevers, &amp; Cohen Kadosh, 2013)" }, "properties" : { "noteIndex" : 0 }, "schema" : "https://github.com/citation-style-language/schema/raw/master/csl-citation.json" }</w:instrText>
      </w:r>
      <w:r w:rsidR="00F54006">
        <w:fldChar w:fldCharType="separate"/>
      </w:r>
      <w:r w:rsidR="00BC2033" w:rsidRPr="00BC2033">
        <w:rPr>
          <w:noProof/>
        </w:rPr>
        <w:t>(Gebuis, Gevers, &amp; Cohen Kadosh, 2013)</w:t>
      </w:r>
      <w:r w:rsidR="00F54006">
        <w:fldChar w:fldCharType="end"/>
      </w:r>
      <w:r w:rsidR="000D7111">
        <w:t xml:space="preserve">, but it would be useful for decoding group size regardless. </w:t>
      </w:r>
    </w:p>
    <w:p w:rsidR="00C972F1" w:rsidRDefault="00C972F1" w:rsidP="000D7111">
      <w:pPr>
        <w:pStyle w:val="BodyText"/>
      </w:pPr>
      <w:ins w:id="273" w:author="Andrew" w:date="2015-04-10T16:39:00Z">
        <w:r>
          <w:t xml:space="preserve">Integrating information from the whole brain improves decoding accuracy, but it makes interpreting functional localization problematic. </w:t>
        </w:r>
      </w:ins>
      <w:ins w:id="274" w:author="Andrew" w:date="2015-04-10T16:42:00Z">
        <w:r>
          <w:t xml:space="preserve">From our sensitivity analysis, we see that </w:t>
        </w:r>
      </w:ins>
      <w:ins w:id="275" w:author="Andrew" w:date="2015-04-10T16:44:00Z">
        <w:r w:rsidR="0070783C">
          <w:t xml:space="preserve">regions associated with </w:t>
        </w:r>
      </w:ins>
      <w:ins w:id="276" w:author="Andrew" w:date="2015-04-10T16:42:00Z">
        <w:r>
          <w:t xml:space="preserve">low-level </w:t>
        </w:r>
      </w:ins>
      <w:ins w:id="277" w:author="Andrew" w:date="2015-04-10T16:43:00Z">
        <w:r>
          <w:t>vision</w:t>
        </w:r>
      </w:ins>
      <w:ins w:id="278" w:author="Andrew" w:date="2015-04-10T16:42:00Z">
        <w:r>
          <w:t>,</w:t>
        </w:r>
      </w:ins>
      <w:ins w:id="279" w:author="Andrew" w:date="2015-04-10T16:43:00Z">
        <w:r>
          <w:t xml:space="preserve"> higher</w:t>
        </w:r>
      </w:ins>
      <w:ins w:id="280" w:author="Andrew" w:date="2015-04-10T16:44:00Z">
        <w:r>
          <w:t>-</w:t>
        </w:r>
      </w:ins>
      <w:ins w:id="281" w:author="Andrew" w:date="2015-04-10T16:43:00Z">
        <w:r>
          <w:t>level object-</w:t>
        </w:r>
      </w:ins>
      <w:ins w:id="282" w:author="Andrew" w:date="2015-04-10T16:44:00Z">
        <w:r>
          <w:t xml:space="preserve">recognition, and potentially even cognitive representations of </w:t>
        </w:r>
        <w:proofErr w:type="spellStart"/>
        <w:r>
          <w:t>numerosity</w:t>
        </w:r>
        <w:proofErr w:type="spellEnd"/>
        <w:r w:rsidR="0070783C">
          <w:t xml:space="preserve"> all con</w:t>
        </w:r>
      </w:ins>
      <w:ins w:id="283" w:author="Andrew" w:date="2015-04-10T16:45:00Z">
        <w:r w:rsidR="0070783C">
          <w:t xml:space="preserve">tributed to decoding. However, the sensitivity </w:t>
        </w:r>
        <w:r w:rsidR="0070783C">
          <w:lastRenderedPageBreak/>
          <w:t>analysis does not necessarily tell us how these regions contributed. Eye movements and other behavioral response</w:t>
        </w:r>
      </w:ins>
      <w:ins w:id="284" w:author="Andrew" w:date="2015-04-10T16:48:00Z">
        <w:r w:rsidR="0070783C">
          <w:t>s</w:t>
        </w:r>
      </w:ins>
      <w:ins w:id="285" w:author="Andrew" w:date="2015-04-10T16:45:00Z">
        <w:r w:rsidR="0070783C">
          <w:t xml:space="preserve"> as the subjects visually interrogate the stimuli could induce</w:t>
        </w:r>
      </w:ins>
      <w:ins w:id="286" w:author="Andrew" w:date="2015-04-10T16:48:00Z">
        <w:r w:rsidR="0070783C">
          <w:t xml:space="preserve"> reliable and complex patterns of activation in all of these areas</w:t>
        </w:r>
      </w:ins>
      <w:ins w:id="287" w:author="Andrew" w:date="2015-04-10T16:51:00Z">
        <w:r w:rsidR="0070783C">
          <w:t xml:space="preserve">. For example, </w:t>
        </w:r>
      </w:ins>
      <w:ins w:id="288" w:author="Andrew" w:date="2015-04-12T00:15:00Z">
        <w:r w:rsidR="00C7122A">
          <w:t xml:space="preserve">our control analysis indicates that low-level contrast features </w:t>
        </w:r>
      </w:ins>
      <w:ins w:id="289" w:author="Andrew" w:date="2015-04-16T21:06:00Z">
        <w:r w:rsidR="001658E9">
          <w:t>may have partially, but not entirely</w:t>
        </w:r>
      </w:ins>
      <w:ins w:id="290" w:author="Andrew" w:date="2015-04-12T00:15:00Z">
        <w:r w:rsidR="00C7122A">
          <w:t xml:space="preserve"> contributed to decoding. Similarly, </w:t>
        </w:r>
      </w:ins>
      <w:ins w:id="291" w:author="Andrew" w:date="2015-04-10T16:51:00Z">
        <w:r w:rsidR="0070783C">
          <w:t>increased eye movement</w:t>
        </w:r>
      </w:ins>
      <w:ins w:id="292" w:author="Andrew" w:date="2015-04-10T16:53:00Z">
        <w:r w:rsidR="0070783C">
          <w:t>s</w:t>
        </w:r>
      </w:ins>
      <w:ins w:id="293" w:author="Andrew" w:date="2015-04-10T16:51:00Z">
        <w:r w:rsidR="0070783C">
          <w:t xml:space="preserve"> could create a higher variance of activation</w:t>
        </w:r>
      </w:ins>
      <w:ins w:id="294" w:author="Andrew" w:date="2015-04-10T16:52:00Z">
        <w:r w:rsidR="0070783C">
          <w:t xml:space="preserve"> in </w:t>
        </w:r>
      </w:ins>
      <w:proofErr w:type="spellStart"/>
      <w:ins w:id="295" w:author="Andrew" w:date="2015-04-16T21:06:00Z">
        <w:r w:rsidR="001658E9">
          <w:t>retinotopic</w:t>
        </w:r>
      </w:ins>
      <w:proofErr w:type="spellEnd"/>
      <w:ins w:id="296" w:author="Andrew" w:date="2015-04-10T16:52:00Z">
        <w:r w:rsidR="0070783C">
          <w:t xml:space="preserve"> visual areas</w:t>
        </w:r>
      </w:ins>
      <w:ins w:id="297" w:author="Andrew" w:date="2015-04-10T16:51:00Z">
        <w:r w:rsidR="0070783C">
          <w:t>.</w:t>
        </w:r>
      </w:ins>
      <w:ins w:id="298" w:author="Andrew" w:date="2015-04-10T16:53:00Z">
        <w:r w:rsidR="0070783C">
          <w:t xml:space="preserve"> If this behavior is reliable and consistent, the machine learning algorithms </w:t>
        </w:r>
      </w:ins>
      <w:ins w:id="299" w:author="Andrew" w:date="2015-04-12T00:16:00Z">
        <w:r w:rsidR="00C7122A">
          <w:t>will</w:t>
        </w:r>
      </w:ins>
      <w:ins w:id="300" w:author="Andrew" w:date="2015-04-10T16:53:00Z">
        <w:r w:rsidR="0070783C">
          <w:t xml:space="preserve"> learn to use that information </w:t>
        </w:r>
      </w:ins>
      <w:ins w:id="301" w:author="Andrew" w:date="2015-04-16T21:06:00Z">
        <w:r w:rsidR="001658E9">
          <w:t xml:space="preserve">to </w:t>
        </w:r>
      </w:ins>
      <w:ins w:id="302" w:author="Andrew" w:date="2015-04-10T16:56:00Z">
        <w:r w:rsidR="00CF1443">
          <w:t>help</w:t>
        </w:r>
      </w:ins>
      <w:ins w:id="303" w:author="Andrew" w:date="2015-04-10T16:53:00Z">
        <w:r w:rsidR="0070783C">
          <w:t xml:space="preserve"> decode the state.</w:t>
        </w:r>
      </w:ins>
      <w:ins w:id="304" w:author="Andrew" w:date="2015-04-12T00:17:00Z">
        <w:r w:rsidR="00C7122A">
          <w:t xml:space="preserve"> </w:t>
        </w:r>
      </w:ins>
      <w:ins w:id="305" w:author="Andrew" w:date="2015-04-16T21:07:00Z">
        <w:r w:rsidR="001658E9">
          <w:t>At this early stage</w:t>
        </w:r>
      </w:ins>
      <w:ins w:id="306" w:author="Andrew" w:date="2015-04-12T00:17:00Z">
        <w:r w:rsidR="00C7122A">
          <w:t xml:space="preserve">, we did not collect eye tracking data during our </w:t>
        </w:r>
      </w:ins>
      <w:ins w:id="307" w:author="Andrew" w:date="2015-04-16T21:07:00Z">
        <w:r w:rsidR="001658E9">
          <w:t>experiments</w:t>
        </w:r>
      </w:ins>
      <w:ins w:id="308" w:author="Andrew" w:date="2015-04-12T00:17:00Z">
        <w:r w:rsidR="00C7122A">
          <w:t xml:space="preserve"> to evaluate to what extent this contributed to decoding.</w:t>
        </w:r>
      </w:ins>
      <w:ins w:id="309" w:author="Andrew" w:date="2015-04-10T16:48:00Z">
        <w:r w:rsidR="0070783C">
          <w:t xml:space="preserve"> </w:t>
        </w:r>
      </w:ins>
      <w:ins w:id="310" w:author="Andrew" w:date="2015-04-16T21:07:00Z">
        <w:r w:rsidR="001658E9">
          <w:t>Eye-movement</w:t>
        </w:r>
      </w:ins>
      <w:ins w:id="311" w:author="Andrew" w:date="2015-04-10T16:53:00Z">
        <w:r w:rsidR="0070783C">
          <w:t xml:space="preserve"> information is</w:t>
        </w:r>
      </w:ins>
      <w:ins w:id="312" w:author="Andrew" w:date="2015-04-10T16:48:00Z">
        <w:r w:rsidR="0070783C">
          <w:t xml:space="preserve"> not </w:t>
        </w:r>
      </w:ins>
      <w:ins w:id="313" w:author="Andrew" w:date="2015-04-16T21:07:00Z">
        <w:r w:rsidR="001658E9">
          <w:t>obviously</w:t>
        </w:r>
      </w:ins>
      <w:ins w:id="314" w:author="Andrew" w:date="2015-04-10T16:48:00Z">
        <w:r w:rsidR="0070783C">
          <w:t xml:space="preserve"> correlated with character count, but rather the cognitive </w:t>
        </w:r>
      </w:ins>
      <w:ins w:id="315" w:author="Andrew" w:date="2015-04-16T21:08:00Z">
        <w:r w:rsidR="001658E9">
          <w:t xml:space="preserve">evoked in the subject by the VE: </w:t>
        </w:r>
      </w:ins>
      <w:ins w:id="316" w:author="Andrew" w:date="2015-04-10T16:48:00Z">
        <w:r w:rsidR="0070783C">
          <w:t xml:space="preserve">being in a town and freely viewing a specific number of characters. It is this </w:t>
        </w:r>
      </w:ins>
      <w:ins w:id="317" w:author="Andrew" w:date="2015-04-16T21:08:00Z">
        <w:r w:rsidR="001658E9">
          <w:t>VE</w:t>
        </w:r>
      </w:ins>
      <w:ins w:id="318" w:author="Andrew" w:date="2015-04-10T16:48:00Z">
        <w:r w:rsidR="0070783C">
          <w:t>-specific state that we are interested in decoding</w:t>
        </w:r>
      </w:ins>
      <w:ins w:id="319" w:author="Andrew" w:date="2015-04-16T21:08:00Z">
        <w:r w:rsidR="001658E9">
          <w:t>. Such goal-driven decoding should be more useful for</w:t>
        </w:r>
      </w:ins>
      <w:ins w:id="320" w:author="Andrew" w:date="2015-04-10T16:55:00Z">
        <w:r w:rsidR="00CF1443">
          <w:t xml:space="preserve"> training and therapy exercises where the</w:t>
        </w:r>
      </w:ins>
      <w:ins w:id="321" w:author="Andrew" w:date="2015-04-10T16:56:00Z">
        <w:r w:rsidR="00CF1443">
          <w:t xml:space="preserve"> underlying neural mechanisms may not yet be well understood.</w:t>
        </w:r>
      </w:ins>
      <w:ins w:id="322" w:author="Andrew" w:date="2015-04-12T00:09:00Z">
        <w:r w:rsidR="00CD5858">
          <w:t xml:space="preserve"> However, </w:t>
        </w:r>
        <w:proofErr w:type="spellStart"/>
        <w:r w:rsidR="00CD5858">
          <w:t>neuroscientific</w:t>
        </w:r>
        <w:proofErr w:type="spellEnd"/>
        <w:r w:rsidR="00CD5858">
          <w:t xml:space="preserve"> studies looking to leverage VEs and sensitivity mapping for functional localization must </w:t>
        </w:r>
      </w:ins>
      <w:ins w:id="323" w:author="Andrew" w:date="2015-04-12T00:12:00Z">
        <w:r w:rsidR="00AD2AD6">
          <w:t xml:space="preserve">still </w:t>
        </w:r>
      </w:ins>
      <w:ins w:id="324" w:author="Andrew" w:date="2015-04-12T00:11:00Z">
        <w:r w:rsidR="00AD2AD6">
          <w:t>be careful to balance realism with control</w:t>
        </w:r>
      </w:ins>
      <w:ins w:id="325" w:author="Andrew" w:date="2015-04-12T00:13:00Z">
        <w:r w:rsidR="00AD2AD6">
          <w:t xml:space="preserve"> to avoid these kinds of confounds when interpreting their results.</w:t>
        </w:r>
      </w:ins>
    </w:p>
    <w:p w:rsidR="00AB5436" w:rsidRDefault="00CD5858" w:rsidP="000D7111">
      <w:pPr>
        <w:pStyle w:val="BodyText"/>
        <w:rPr>
          <w:ins w:id="326" w:author="Floren, Andrew W" w:date="2015-04-19T16:55:00Z"/>
        </w:rPr>
      </w:pPr>
      <w:ins w:id="327" w:author="Andrew" w:date="2015-04-12T00:07:00Z">
        <w:r>
          <w:t xml:space="preserve">The </w:t>
        </w:r>
      </w:ins>
      <w:del w:id="328" w:author="Andrew" w:date="2015-04-10T16:39:00Z">
        <w:r w:rsidR="000D7111" w:rsidDel="00C972F1">
          <w:delText xml:space="preserve">In contrast, </w:delText>
        </w:r>
      </w:del>
      <w:r w:rsidR="000D7111">
        <w:t xml:space="preserve">GLM produced Z-statistic maps </w:t>
      </w:r>
      <w:del w:id="329" w:author="Andrew" w:date="2015-04-12T00:07:00Z">
        <w:r w:rsidR="000D7111" w:rsidDel="00CD5858">
          <w:delText xml:space="preserve">that </w:delText>
        </w:r>
      </w:del>
      <w:r w:rsidR="000D7111">
        <w:t xml:space="preserve">indicate significant activation only in early ventral visual areas and lateral occipital regions. Searchlight produced results </w:t>
      </w:r>
      <w:r w:rsidR="00693AAC">
        <w:t xml:space="preserve">qualitatively </w:t>
      </w:r>
      <w:r w:rsidR="000D7111">
        <w:t xml:space="preserve">similar to GLM, suggesting that the expansion from a single voxel with GLM to a 3x3x3 set of voxels in searchlight was not sufficient to capture potentially important </w:t>
      </w:r>
      <w:r w:rsidR="009D6841">
        <w:t xml:space="preserve">long-range </w:t>
      </w:r>
      <w:r w:rsidR="000D7111">
        <w:t xml:space="preserve">multi-voxel response patterns identified by </w:t>
      </w:r>
      <w:r w:rsidR="00693AAC">
        <w:t>the NN sensitivity a</w:t>
      </w:r>
      <w:r w:rsidR="000D7111">
        <w:t xml:space="preserve">nalysis. Therefore, we conclude that extracting response patterns by performing classification on voxels selected from </w:t>
      </w:r>
      <w:r w:rsidR="00693AAC">
        <w:t>a spatially diverse collection of voxels</w:t>
      </w:r>
      <w:r w:rsidR="000D7111">
        <w:t xml:space="preserve"> captures potentially important brain information missed by both GL</w:t>
      </w:r>
      <w:r w:rsidR="00FE5EDE">
        <w:t xml:space="preserve">M and searchlight </w:t>
      </w:r>
      <w:r w:rsidR="000D7111">
        <w:t>(</w:t>
      </w:r>
      <w:r w:rsidR="00F54006">
        <w:fldChar w:fldCharType="begin"/>
      </w:r>
      <w:r w:rsidR="00FE5EDE">
        <w:instrText xml:space="preserve"> REF _Ref403086242 \h </w:instrText>
      </w:r>
      <w:r w:rsidR="00F54006">
        <w:fldChar w:fldCharType="separate"/>
      </w:r>
      <w:r w:rsidR="00D21D7A">
        <w:t xml:space="preserve">Figure </w:t>
      </w:r>
      <w:r w:rsidR="00D21D7A">
        <w:rPr>
          <w:noProof/>
        </w:rPr>
        <w:t>9</w:t>
      </w:r>
      <w:r w:rsidR="00F54006">
        <w:fldChar w:fldCharType="end"/>
      </w:r>
      <w:r w:rsidR="000D7111">
        <w:t>).</w:t>
      </w:r>
      <w:ins w:id="330" w:author="Andrew" w:date="2015-04-12T02:38:00Z">
        <w:r w:rsidR="0060443F">
          <w:t xml:space="preserve"> </w:t>
        </w:r>
      </w:ins>
    </w:p>
    <w:p w:rsidR="000D7111" w:rsidRPr="008C52B9" w:rsidRDefault="00C50170" w:rsidP="000D7111">
      <w:pPr>
        <w:pStyle w:val="BodyText"/>
      </w:pPr>
      <w:ins w:id="331" w:author="Andrew" w:date="2015-04-16T21:36:00Z">
        <w:r>
          <w:t>Note</w:t>
        </w:r>
      </w:ins>
      <w:ins w:id="332" w:author="Andrew" w:date="2015-04-12T02:38:00Z">
        <w:r w:rsidR="0060443F">
          <w:t xml:space="preserve"> that the information contained in the maps is quite different</w:t>
        </w:r>
      </w:ins>
      <w:ins w:id="333" w:author="Andrew" w:date="2015-04-16T21:36:00Z">
        <w:r>
          <w:t xml:space="preserve">, </w:t>
        </w:r>
      </w:ins>
      <w:ins w:id="334" w:author="Andrew" w:date="2015-04-12T02:38:00Z">
        <w:r w:rsidR="0060443F">
          <w:t>mak</w:t>
        </w:r>
      </w:ins>
      <w:ins w:id="335" w:author="Andrew" w:date="2015-04-16T21:36:00Z">
        <w:r>
          <w:t>ing</w:t>
        </w:r>
      </w:ins>
      <w:ins w:id="336" w:author="Andrew" w:date="2015-04-12T02:38:00Z">
        <w:r w:rsidR="0060443F">
          <w:t xml:space="preserve"> them difficult to compare directly. The Z-statistic maps tell us how well individual voxels agree with a hypothetical model, the searchlight map</w:t>
        </w:r>
      </w:ins>
      <w:ins w:id="337" w:author="Andrew" w:date="2015-04-12T02:45:00Z">
        <w:r w:rsidR="0060443F">
          <w:t>s</w:t>
        </w:r>
      </w:ins>
      <w:ins w:id="338" w:author="Andrew" w:date="2015-04-12T02:38:00Z">
        <w:r w:rsidR="0060443F">
          <w:t xml:space="preserve"> tells us how well small localized groups of voxels are able to decod</w:t>
        </w:r>
      </w:ins>
      <w:ins w:id="339" w:author="Andrew" w:date="2015-04-12T02:45:00Z">
        <w:r w:rsidR="0060443F">
          <w:t>e</w:t>
        </w:r>
      </w:ins>
      <w:ins w:id="340" w:author="Andrew" w:date="2015-04-16T21:37:00Z">
        <w:r>
          <w:t xml:space="preserve"> the desired brain state</w:t>
        </w:r>
      </w:ins>
      <w:ins w:id="341" w:author="Andrew" w:date="2015-04-12T02:38:00Z">
        <w:r w:rsidR="0060443F">
          <w:t>, and the sensitivity map</w:t>
        </w:r>
      </w:ins>
      <w:ins w:id="342" w:author="Andrew" w:date="2015-04-12T02:45:00Z">
        <w:r w:rsidR="0060443F">
          <w:t>s</w:t>
        </w:r>
      </w:ins>
      <w:ins w:id="343" w:author="Andrew" w:date="2015-04-12T02:38:00Z">
        <w:r w:rsidR="0060443F">
          <w:t xml:space="preserve"> tells us how much individual voxels contribute </w:t>
        </w:r>
      </w:ins>
      <w:ins w:id="344" w:author="Andrew" w:date="2015-04-16T21:37:00Z">
        <w:r>
          <w:t xml:space="preserve">to a spatially-distributed </w:t>
        </w:r>
      </w:ins>
      <w:ins w:id="345" w:author="Andrew" w:date="2015-04-12T02:43:00Z">
        <w:r w:rsidR="0060443F">
          <w:t>decoding</w:t>
        </w:r>
      </w:ins>
      <w:ins w:id="346" w:author="Andrew" w:date="2015-04-16T21:37:00Z">
        <w:r>
          <w:t xml:space="preserve"> decision</w:t>
        </w:r>
      </w:ins>
      <w:ins w:id="347" w:author="Andrew" w:date="2015-04-12T02:43:00Z">
        <w:r w:rsidR="0060443F">
          <w:t>.</w:t>
        </w:r>
      </w:ins>
      <w:ins w:id="348" w:author="Andrew" w:date="2015-04-12T02:45:00Z">
        <w:r w:rsidR="0060443F">
          <w:t xml:space="preserve"> </w:t>
        </w:r>
      </w:ins>
      <w:ins w:id="349" w:author="Andrew" w:date="2015-04-12T02:56:00Z">
        <w:r w:rsidR="00C601D1">
          <w:t>We do not have a practical way to calculate</w:t>
        </w:r>
      </w:ins>
      <w:ins w:id="350" w:author="Andrew" w:date="2015-04-12T02:57:00Z">
        <w:r w:rsidR="008C52B9">
          <w:t xml:space="preserve"> </w:t>
        </w:r>
        <w:r w:rsidR="008C52B9">
          <w:rPr>
            <w:i/>
          </w:rPr>
          <w:t>p</w:t>
        </w:r>
        <w:r w:rsidR="008C52B9">
          <w:t>-values for individual voxels with the sensitivity analysis so care must be taken when interpreting the results.</w:t>
        </w:r>
      </w:ins>
      <w:ins w:id="351" w:author="Floren, Andrew W" w:date="2015-04-19T16:46:00Z">
        <w:r w:rsidR="00234344">
          <w:t xml:space="preserve"> However, a qualitative comparison of the techniques is still useful.</w:t>
        </w:r>
      </w:ins>
      <w:ins w:id="352" w:author="Floren, Andrew W" w:date="2015-04-19T16:52:00Z">
        <w:r w:rsidR="00234344">
          <w:t xml:space="preserve"> While we are unable to calculate the significance of individual voxels</w:t>
        </w:r>
      </w:ins>
      <w:ins w:id="353" w:author="Floren, Andrew W" w:date="2015-04-19T16:55:00Z">
        <w:r w:rsidR="00AB5436">
          <w:t xml:space="preserve"> for our sensitivity analysis</w:t>
        </w:r>
      </w:ins>
      <w:ins w:id="354" w:author="Floren, Andrew W" w:date="2015-04-19T16:52:00Z">
        <w:r w:rsidR="00234344">
          <w:t>, the comparison shows that the resulting sensitivity maps highlight regions consistent with accept</w:t>
        </w:r>
      </w:ins>
      <w:ins w:id="355" w:author="Floren, Andrew W" w:date="2015-04-19T16:54:00Z">
        <w:r w:rsidR="00234344">
          <w:t>ed</w:t>
        </w:r>
      </w:ins>
      <w:ins w:id="356" w:author="Floren, Andrew W" w:date="2015-04-19T16:52:00Z">
        <w:r w:rsidR="00234344">
          <w:t xml:space="preserve"> mapping techniques</w:t>
        </w:r>
      </w:ins>
      <w:ins w:id="357" w:author="Floren, Andrew W" w:date="2015-04-19T16:54:00Z">
        <w:r w:rsidR="00234344">
          <w:t xml:space="preserve"> where per voxel significance calculations are possible.</w:t>
        </w:r>
      </w:ins>
      <w:ins w:id="358" w:author="Floren, Andrew W" w:date="2015-04-19T16:59:00Z">
        <w:r w:rsidR="00AB5436">
          <w:t xml:space="preserve"> This increases our confidence that the areas indicated by the sensitivity analysis, but not the other techniques, likely do contain</w:t>
        </w:r>
      </w:ins>
      <w:ins w:id="359" w:author="Floren, Andrew W" w:date="2015-04-19T17:01:00Z">
        <w:r w:rsidR="00AB5436">
          <w:t xml:space="preserve"> information relevant for decoding the subject’s brain state</w:t>
        </w:r>
      </w:ins>
      <w:ins w:id="360" w:author="Floren, Andrew W" w:date="2015-04-19T17:10:00Z">
        <w:r w:rsidR="00337B36">
          <w:t xml:space="preserve"> and could merit further investigation</w:t>
        </w:r>
      </w:ins>
      <w:ins w:id="361" w:author="Floren, Andrew W" w:date="2015-04-19T17:01:00Z">
        <w:r w:rsidR="00AB5436">
          <w:t>.</w:t>
        </w:r>
      </w:ins>
    </w:p>
    <w:p w:rsidR="009D6841" w:rsidRDefault="009D6841" w:rsidP="000D7111">
      <w:pPr>
        <w:pStyle w:val="BodyText"/>
        <w:rPr>
          <w:ins w:id="362" w:author="Andrew" w:date="2015-04-17T05:09:00Z"/>
        </w:rPr>
      </w:pPr>
      <w:r>
        <w:t>In conclusion, it is possible to extract useful information from fMRI data obtained using a realistic virtual environment stimulus using machine-learning methods. Neural networks, supplemented by some averaging techniques, performed particularly well. The resulting classification data, moreover, can be mapped onto the brain using a novel form of sensitivity analysis. These methods open up new possibilities for the use of virtual environments in both neuroscience research and in clinical applications.</w:t>
      </w:r>
    </w:p>
    <w:p w:rsidR="00D061BB" w:rsidRDefault="00D061BB">
      <w:pPr>
        <w:pStyle w:val="Heading1"/>
        <w:rPr>
          <w:ins w:id="363" w:author="Andrew" w:date="2015-04-17T05:09:00Z"/>
        </w:rPr>
        <w:pPrChange w:id="364" w:author="Andrew" w:date="2015-04-17T05:09:00Z">
          <w:pPr/>
        </w:pPrChange>
      </w:pPr>
      <w:ins w:id="365" w:author="Andrew" w:date="2015-04-17T05:09:00Z">
        <w:r>
          <w:lastRenderedPageBreak/>
          <w:t>Appendix A</w:t>
        </w:r>
      </w:ins>
    </w:p>
    <w:p w:rsidR="00D061BB" w:rsidRPr="005E7D6D" w:rsidRDefault="00D061BB" w:rsidP="00D061BB">
      <w:pPr>
        <w:pStyle w:val="Algorithm"/>
        <w:keepNext/>
        <w:keepLines/>
        <w:rPr>
          <w:ins w:id="366" w:author="Andrew" w:date="2015-04-17T05:09:00Z"/>
          <w:rFonts w:cs="Times New Roman"/>
          <w:szCs w:val="20"/>
        </w:rPr>
      </w:pPr>
      <m:oMath>
        <m:r>
          <w:ins w:id="367" w:author="Andrew" w:date="2015-04-17T05:09:00Z">
            <w:rPr>
              <w:rFonts w:ascii="Cambria Math" w:hAnsi="Cambria Math" w:cs="Times New Roman"/>
              <w:szCs w:val="20"/>
            </w:rPr>
            <m:t>BlockVote</m:t>
          </w:ins>
        </m:r>
        <m:r>
          <w:ins w:id="368" w:author="Andrew" w:date="2015-04-17T05:09:00Z">
            <m:rPr>
              <m:sty m:val="p"/>
            </m:rPr>
            <w:rPr>
              <w:rFonts w:ascii="Cambria Math" w:cs="Times New Roman"/>
              <w:szCs w:val="20"/>
            </w:rPr>
            <m:t>(</m:t>
          </w:ins>
        </m:r>
        <m:r>
          <w:ins w:id="369" w:author="Andrew" w:date="2015-04-17T05:09:00Z">
            <w:rPr>
              <w:rFonts w:ascii="Cambria Math" w:hAnsi="Cambria Math" w:cs="Times New Roman"/>
              <w:szCs w:val="20"/>
            </w:rPr>
            <m:t>Y</m:t>
          </w:ins>
        </m:r>
        <m:r>
          <w:ins w:id="370" w:author="Andrew" w:date="2015-04-17T05:09:00Z">
            <m:rPr>
              <m:sty m:val="p"/>
            </m:rPr>
            <w:rPr>
              <w:rFonts w:ascii="Cambria Math" w:cs="Times New Roman"/>
              <w:szCs w:val="20"/>
            </w:rPr>
            <m:t>,</m:t>
          </w:ins>
        </m:r>
        <m:r>
          <w:ins w:id="371" w:author="Andrew" w:date="2015-04-17T05:09:00Z">
            <w:rPr>
              <w:rFonts w:ascii="Cambria Math" w:hAnsi="Cambria Math" w:cs="Times New Roman"/>
              <w:szCs w:val="20"/>
            </w:rPr>
            <m:t>L</m:t>
          </w:ins>
        </m:r>
        <m:r>
          <w:ins w:id="372" w:author="Andrew" w:date="2015-04-17T05:09:00Z">
            <m:rPr>
              <m:sty m:val="p"/>
            </m:rPr>
            <w:rPr>
              <w:rFonts w:ascii="Cambria Math" w:cs="Times New Roman"/>
              <w:szCs w:val="20"/>
            </w:rPr>
            <m:t>)</m:t>
          </w:ins>
        </m:r>
      </m:oMath>
      <w:ins w:id="373" w:author="Andrew" w:date="2015-04-17T05:09:00Z">
        <w:r w:rsidRPr="005E7D6D">
          <w:rPr>
            <w:rFonts w:cs="Times New Roman"/>
            <w:szCs w:val="20"/>
          </w:rPr>
          <w:t xml:space="preserve"> </w:t>
        </w:r>
      </w:ins>
    </w:p>
    <w:p w:rsidR="00D061BB" w:rsidRPr="005E7D6D" w:rsidRDefault="00D061BB" w:rsidP="00D061BB">
      <w:pPr>
        <w:pStyle w:val="Algorithm"/>
        <w:keepNext/>
        <w:keepLines/>
        <w:rPr>
          <w:ins w:id="374" w:author="Andrew" w:date="2015-04-17T05:09:00Z"/>
          <w:rFonts w:cs="Times New Roman"/>
          <w:szCs w:val="20"/>
        </w:rPr>
      </w:pPr>
      <w:ins w:id="375" w:author="Andrew" w:date="2015-04-17T05:09:00Z">
        <w:r w:rsidRPr="005E7D6D">
          <w:rPr>
            <w:rFonts w:cs="Times New Roman"/>
            <w:b/>
            <w:szCs w:val="20"/>
          </w:rPr>
          <w:t>Input</w:t>
        </w:r>
        <w:proofErr w:type="gramStart"/>
        <w:r w:rsidRPr="005E7D6D">
          <w:rPr>
            <w:rFonts w:cs="Times New Roman"/>
            <w:szCs w:val="20"/>
          </w:rPr>
          <w:t xml:space="preserve">: </w:t>
        </w:r>
        <w:r w:rsidRPr="005E7D6D">
          <w:rPr>
            <w:rFonts w:cs="Times New Roman"/>
            <w:szCs w:val="20"/>
          </w:rPr>
          <w:tab/>
        </w:r>
        <w:r w:rsidRPr="005E7D6D">
          <w:rPr>
            <w:rFonts w:eastAsiaTheme="minorEastAsia" w:cs="Times New Roman"/>
            <w:szCs w:val="20"/>
          </w:rPr>
          <w:tab/>
        </w:r>
        <m:oMath>
          <m:r>
            <w:rPr>
              <w:rFonts w:ascii="Cambria Math" w:hAnsi="Cambria Math" w:cs="Times New Roman"/>
              <w:szCs w:val="20"/>
            </w:rPr>
            <m:t>Y</m:t>
          </m:r>
        </m:oMath>
        <w:r w:rsidRPr="005E7D6D">
          <w:rPr>
            <w:rFonts w:cs="Times New Roman"/>
            <w:szCs w:val="20"/>
          </w:rPr>
          <w:t>:</w:t>
        </w:r>
        <w:proofErr w:type="gramEnd"/>
        <w:r w:rsidRPr="005E7D6D">
          <w:rPr>
            <w:rFonts w:cs="Times New Roman"/>
            <w:szCs w:val="20"/>
          </w:rPr>
          <w:t xml:space="preserve"> the list of decoded labels for each frame in the block</w:t>
        </w:r>
      </w:ins>
    </w:p>
    <w:p w:rsidR="00D061BB" w:rsidRPr="005E7D6D" w:rsidRDefault="00D061BB" w:rsidP="00D061BB">
      <w:pPr>
        <w:pStyle w:val="Algorithm"/>
        <w:keepNext/>
        <w:keepLines/>
        <w:rPr>
          <w:ins w:id="376" w:author="Andrew" w:date="2015-04-17T05:09:00Z"/>
          <w:rFonts w:cs="Times New Roman"/>
          <w:szCs w:val="20"/>
        </w:rPr>
      </w:pPr>
      <w:ins w:id="377" w:author="Andrew" w:date="2015-04-17T05:09:00Z">
        <w:r w:rsidRPr="005E7D6D">
          <w:rPr>
            <w:rFonts w:eastAsiaTheme="minorEastAsia" w:cs="Times New Roman"/>
            <w:szCs w:val="20"/>
          </w:rPr>
          <w:tab/>
        </w:r>
        <w:r w:rsidRPr="005E7D6D">
          <w:rPr>
            <w:rFonts w:eastAsiaTheme="minorEastAsia" w:cs="Times New Roman"/>
            <w:szCs w:val="20"/>
          </w:rPr>
          <w:tab/>
        </w:r>
        <m:oMath>
          <m:r>
            <w:rPr>
              <w:rFonts w:ascii="Cambria Math" w:hAnsi="Cambria Math" w:cs="Times New Roman"/>
              <w:szCs w:val="20"/>
            </w:rPr>
            <m:t>L</m:t>
          </m:r>
        </m:oMath>
        <w:r w:rsidRPr="005E7D6D">
          <w:rPr>
            <w:rFonts w:cs="Times New Roman"/>
            <w:szCs w:val="20"/>
          </w:rPr>
          <w:t xml:space="preserve">: </w:t>
        </w:r>
        <w:proofErr w:type="gramStart"/>
        <w:r w:rsidRPr="005E7D6D">
          <w:rPr>
            <w:rFonts w:cs="Times New Roman"/>
            <w:szCs w:val="20"/>
          </w:rPr>
          <w:t>the</w:t>
        </w:r>
        <w:proofErr w:type="gramEnd"/>
        <w:r w:rsidRPr="005E7D6D">
          <w:rPr>
            <w:rFonts w:cs="Times New Roman"/>
            <w:szCs w:val="20"/>
          </w:rPr>
          <w:t xml:space="preserve"> set of all labels</w:t>
        </w:r>
      </w:ins>
    </w:p>
    <w:p w:rsidR="00D061BB" w:rsidRPr="005E7D6D" w:rsidRDefault="00D061BB" w:rsidP="00D061BB">
      <w:pPr>
        <w:pStyle w:val="Algorithm"/>
        <w:keepNext/>
        <w:keepLines/>
        <w:rPr>
          <w:ins w:id="378" w:author="Andrew" w:date="2015-04-17T05:09:00Z"/>
          <w:rFonts w:cs="Times New Roman"/>
          <w:szCs w:val="20"/>
        </w:rPr>
      </w:pPr>
      <w:ins w:id="379" w:author="Andrew" w:date="2015-04-17T05:09:00Z">
        <w:r w:rsidRPr="005E7D6D">
          <w:rPr>
            <w:rFonts w:cs="Times New Roman"/>
            <w:b/>
            <w:szCs w:val="20"/>
          </w:rPr>
          <w:t>Output</w:t>
        </w:r>
        <w:r w:rsidRPr="005E7D6D">
          <w:rPr>
            <w:rFonts w:cs="Times New Roman"/>
            <w:szCs w:val="20"/>
          </w:rPr>
          <w:t xml:space="preserve">: </w:t>
        </w:r>
        <w:r w:rsidRPr="005E7D6D">
          <w:rPr>
            <w:rFonts w:cs="Times New Roman"/>
            <w:szCs w:val="20"/>
          </w:rPr>
          <w:tab/>
          <w:t>the aggregate label for the block</w:t>
        </w:r>
      </w:ins>
    </w:p>
    <w:p w:rsidR="00D061BB" w:rsidRPr="005E7D6D" w:rsidRDefault="00D061BB" w:rsidP="00D061BB">
      <w:pPr>
        <w:pStyle w:val="Algorithm"/>
        <w:keepNext/>
        <w:keepLines/>
        <w:rPr>
          <w:ins w:id="380" w:author="Andrew" w:date="2015-04-17T05:09:00Z"/>
          <w:rFonts w:cs="Times New Roman"/>
          <w:szCs w:val="20"/>
        </w:rPr>
      </w:pPr>
      <w:proofErr w:type="gramStart"/>
      <w:ins w:id="381" w:author="Andrew" w:date="2015-04-17T05:09:00Z">
        <w:r w:rsidRPr="005E7D6D">
          <w:rPr>
            <w:rFonts w:cs="Times New Roman"/>
            <w:b/>
            <w:szCs w:val="20"/>
          </w:rPr>
          <w:t>for</w:t>
        </w:r>
        <w:proofErr w:type="gramEnd"/>
        <w:r w:rsidRPr="005E7D6D">
          <w:rPr>
            <w:rFonts w:cs="Times New Roman"/>
            <w:b/>
            <w:szCs w:val="20"/>
          </w:rPr>
          <w:t xml:space="preserve"> each label</w:t>
        </w:r>
        <w:r w:rsidRPr="005E7D6D">
          <w:rPr>
            <w:rFonts w:cs="Times New Roman"/>
            <w:szCs w:val="20"/>
          </w:rPr>
          <w:t xml:space="preserve"> </w:t>
        </w:r>
        <m:oMath>
          <m:r>
            <w:rPr>
              <w:rFonts w:ascii="Cambria Math" w:hAnsi="Cambria Math" w:cs="Times New Roman"/>
              <w:szCs w:val="20"/>
            </w:rPr>
            <m:t>l</m:t>
          </m:r>
          <m:r>
            <m:rPr>
              <m:sty m:val="p"/>
            </m:rPr>
            <w:rPr>
              <w:rFonts w:ascii="Cambria Math" w:hAnsi="Cambria Math" w:cs="Times New Roman"/>
              <w:szCs w:val="20"/>
            </w:rPr>
            <m:t>∈</m:t>
          </m:r>
          <m:r>
            <w:rPr>
              <w:rFonts w:ascii="Cambria Math" w:hAnsi="Cambria Math" w:cs="Times New Roman"/>
              <w:szCs w:val="20"/>
            </w:rPr>
            <m:t>L</m:t>
          </m:r>
        </m:oMath>
        <w:r w:rsidRPr="005E7D6D">
          <w:rPr>
            <w:rFonts w:eastAsiaTheme="minorEastAsia" w:cs="Times New Roman"/>
            <w:szCs w:val="20"/>
          </w:rPr>
          <w:t xml:space="preserve"> </w:t>
        </w:r>
        <w:r w:rsidRPr="005E7D6D">
          <w:rPr>
            <w:rFonts w:cs="Times New Roman"/>
            <w:b/>
            <w:szCs w:val="20"/>
          </w:rPr>
          <w:t>do</w:t>
        </w:r>
      </w:ins>
    </w:p>
    <w:p w:rsidR="00D061BB" w:rsidRPr="005E7D6D" w:rsidRDefault="00D061BB" w:rsidP="00D061BB">
      <w:pPr>
        <w:pStyle w:val="Algorithm"/>
        <w:keepNext/>
        <w:keepLines/>
        <w:rPr>
          <w:ins w:id="382" w:author="Andrew" w:date="2015-04-17T05:09:00Z"/>
          <w:rFonts w:eastAsiaTheme="minorEastAsia" w:cs="Times New Roman"/>
          <w:szCs w:val="20"/>
        </w:rPr>
      </w:pPr>
      <w:ins w:id="383" w:author="Andrew" w:date="2015-04-17T05:09:00Z">
        <w:r w:rsidRPr="005E7D6D">
          <w:rPr>
            <w:rFonts w:cs="Times New Roman"/>
            <w:szCs w:val="20"/>
          </w:rPr>
          <w:tab/>
        </w:r>
        <m:oMath>
          <m:sSub>
            <m:sSubPr>
              <m:ctrlPr>
                <w:rPr>
                  <w:rFonts w:ascii="Cambria Math" w:hAnsi="Cambria Math" w:cs="Times New Roman"/>
                  <w:szCs w:val="20"/>
                </w:rPr>
              </m:ctrlPr>
            </m:sSubPr>
            <m:e>
              <m:r>
                <w:rPr>
                  <w:rFonts w:ascii="Cambria Math" w:hAnsi="Cambria Math" w:cs="Times New Roman"/>
                  <w:szCs w:val="20"/>
                </w:rPr>
                <m:t>C</m:t>
              </m:r>
            </m:e>
            <m:sub>
              <m:r>
                <w:rPr>
                  <w:rFonts w:ascii="Cambria Math" w:hAnsi="Cambria Math" w:cs="Times New Roman"/>
                  <w:szCs w:val="20"/>
                </w:rPr>
                <m:t>l</m:t>
              </m:r>
            </m:sub>
          </m:sSub>
          <m:r>
            <m:rPr>
              <m:sty m:val="p"/>
            </m:rPr>
            <w:rPr>
              <w:rFonts w:ascii="Cambria Math" w:cs="Times New Roman"/>
              <w:szCs w:val="20"/>
            </w:rPr>
            <m:t>=0</m:t>
          </m:r>
        </m:oMath>
      </w:ins>
    </w:p>
    <w:p w:rsidR="00D061BB" w:rsidRPr="005E7D6D" w:rsidRDefault="00D061BB" w:rsidP="00D061BB">
      <w:pPr>
        <w:pStyle w:val="Algorithm"/>
        <w:keepNext/>
        <w:keepLines/>
        <w:rPr>
          <w:ins w:id="384" w:author="Andrew" w:date="2015-04-17T05:09:00Z"/>
          <w:rFonts w:eastAsiaTheme="minorEastAsia" w:cs="Times New Roman"/>
          <w:b/>
          <w:szCs w:val="20"/>
        </w:rPr>
      </w:pPr>
      <w:proofErr w:type="gramStart"/>
      <w:ins w:id="385" w:author="Andrew" w:date="2015-04-17T05:09:00Z">
        <w:r w:rsidRPr="005E7D6D">
          <w:rPr>
            <w:rFonts w:eastAsiaTheme="minorEastAsia" w:cs="Times New Roman"/>
            <w:b/>
            <w:szCs w:val="20"/>
          </w:rPr>
          <w:t>end</w:t>
        </w:r>
        <w:proofErr w:type="gramEnd"/>
        <w:r w:rsidRPr="005E7D6D">
          <w:rPr>
            <w:rFonts w:eastAsiaTheme="minorEastAsia" w:cs="Times New Roman"/>
            <w:b/>
            <w:szCs w:val="20"/>
          </w:rPr>
          <w:t xml:space="preserve"> for</w:t>
        </w:r>
      </w:ins>
    </w:p>
    <w:p w:rsidR="00D061BB" w:rsidRPr="005E7D6D" w:rsidRDefault="00D061BB" w:rsidP="00D061BB">
      <w:pPr>
        <w:pStyle w:val="Algorithm"/>
        <w:keepNext/>
        <w:keepLines/>
        <w:rPr>
          <w:ins w:id="386" w:author="Andrew" w:date="2015-04-17T05:09:00Z"/>
          <w:rFonts w:cs="Times New Roman"/>
          <w:szCs w:val="20"/>
        </w:rPr>
      </w:pPr>
      <w:proofErr w:type="gramStart"/>
      <w:ins w:id="387" w:author="Andrew" w:date="2015-04-17T05:09:00Z">
        <w:r w:rsidRPr="005E7D6D">
          <w:rPr>
            <w:rFonts w:cs="Times New Roman"/>
            <w:b/>
            <w:szCs w:val="20"/>
          </w:rPr>
          <w:t>for</w:t>
        </w:r>
        <w:proofErr w:type="gramEnd"/>
        <w:r w:rsidRPr="005E7D6D">
          <w:rPr>
            <w:rFonts w:cs="Times New Roman"/>
            <w:b/>
            <w:szCs w:val="20"/>
          </w:rPr>
          <w:t xml:space="preserve"> each frame</w:t>
        </w:r>
        <w:r w:rsidRPr="005E7D6D">
          <w:rPr>
            <w:rFonts w:cs="Times New Roman"/>
            <w:szCs w:val="20"/>
          </w:rPr>
          <w:t xml:space="preserve"> </w:t>
        </w:r>
        <m:oMath>
          <m:r>
            <w:rPr>
              <w:rFonts w:ascii="Cambria Math" w:hAnsi="Cambria Math" w:cs="Times New Roman"/>
              <w:szCs w:val="20"/>
            </w:rPr>
            <m:t>i</m:t>
          </m:r>
        </m:oMath>
        <w:r w:rsidRPr="005E7D6D">
          <w:rPr>
            <w:rFonts w:cs="Times New Roman"/>
            <w:szCs w:val="20"/>
          </w:rPr>
          <w:t xml:space="preserve"> </w:t>
        </w:r>
        <w:r w:rsidRPr="005E7D6D">
          <w:rPr>
            <w:rFonts w:cs="Times New Roman"/>
            <w:b/>
            <w:szCs w:val="20"/>
          </w:rPr>
          <w:t>in the block</w:t>
        </w:r>
        <w:r w:rsidRPr="005E7D6D">
          <w:rPr>
            <w:rFonts w:cs="Times New Roman"/>
            <w:szCs w:val="20"/>
          </w:rPr>
          <w:t>:</w:t>
        </w:r>
      </w:ins>
    </w:p>
    <w:p w:rsidR="00D061BB" w:rsidRPr="005E7D6D" w:rsidRDefault="00D061BB" w:rsidP="00D061BB">
      <w:pPr>
        <w:pStyle w:val="Algorithm"/>
        <w:keepNext/>
        <w:keepLines/>
        <w:rPr>
          <w:ins w:id="388" w:author="Andrew" w:date="2015-04-17T05:09:00Z"/>
          <w:rFonts w:cs="Times New Roman"/>
          <w:szCs w:val="20"/>
        </w:rPr>
      </w:pPr>
      <w:ins w:id="389" w:author="Andrew" w:date="2015-04-17T05:09:00Z">
        <w:r w:rsidRPr="005E7D6D">
          <w:rPr>
            <w:rFonts w:cs="Times New Roman"/>
            <w:szCs w:val="20"/>
          </w:rPr>
          <w:tab/>
        </w:r>
        <m:oMath>
          <m:r>
            <w:rPr>
              <w:rFonts w:ascii="Cambria Math" w:hAnsi="Cambria Math" w:cs="Times New Roman"/>
              <w:szCs w:val="20"/>
            </w:rPr>
            <m:t>l</m:t>
          </m:r>
          <m:r>
            <m:rPr>
              <m:sty m:val="p"/>
            </m:rPr>
            <w:rPr>
              <w:rFonts w:ascii="Cambria Math" w:cs="Times New Roman"/>
              <w:szCs w:val="20"/>
            </w:rPr>
            <m:t>=</m:t>
          </m:r>
          <m:sSub>
            <m:sSubPr>
              <m:ctrlPr>
                <w:rPr>
                  <w:rFonts w:ascii="Cambria Math" w:hAnsi="Cambria Math" w:cs="Times New Roman"/>
                  <w:szCs w:val="20"/>
                </w:rPr>
              </m:ctrlPr>
            </m:sSubPr>
            <m:e>
              <m:r>
                <w:rPr>
                  <w:rFonts w:ascii="Cambria Math" w:hAnsi="Cambria Math" w:cs="Times New Roman"/>
                  <w:szCs w:val="20"/>
                </w:rPr>
                <m:t>Y</m:t>
              </m:r>
            </m:e>
            <m:sub>
              <m:r>
                <w:rPr>
                  <w:rFonts w:ascii="Cambria Math" w:hAnsi="Cambria Math" w:cs="Times New Roman"/>
                  <w:szCs w:val="20"/>
                </w:rPr>
                <m:t>i</m:t>
              </m:r>
            </m:sub>
          </m:sSub>
        </m:oMath>
      </w:ins>
    </w:p>
    <w:p w:rsidR="00D061BB" w:rsidRPr="005E7D6D" w:rsidRDefault="00D061BB" w:rsidP="00D061BB">
      <w:pPr>
        <w:pStyle w:val="Algorithm"/>
        <w:keepNext/>
        <w:keepLines/>
        <w:rPr>
          <w:ins w:id="390" w:author="Andrew" w:date="2015-04-17T05:09:00Z"/>
          <w:rFonts w:eastAsiaTheme="minorEastAsia" w:cs="Times New Roman"/>
          <w:szCs w:val="20"/>
        </w:rPr>
      </w:pPr>
      <w:ins w:id="391" w:author="Andrew" w:date="2015-04-17T05:09:00Z">
        <w:r w:rsidRPr="005E7D6D">
          <w:rPr>
            <w:rFonts w:cs="Times New Roman"/>
            <w:szCs w:val="20"/>
          </w:rPr>
          <w:tab/>
        </w:r>
        <m:oMath>
          <m:sSub>
            <m:sSubPr>
              <m:ctrlPr>
                <w:rPr>
                  <w:rFonts w:ascii="Cambria Math" w:hAnsi="Cambria Math" w:cs="Times New Roman"/>
                  <w:szCs w:val="20"/>
                </w:rPr>
              </m:ctrlPr>
            </m:sSubPr>
            <m:e>
              <m:r>
                <w:rPr>
                  <w:rFonts w:ascii="Cambria Math" w:hAnsi="Cambria Math" w:cs="Times New Roman"/>
                  <w:szCs w:val="20"/>
                </w:rPr>
                <m:t>C</m:t>
              </m:r>
            </m:e>
            <m:sub>
              <m:r>
                <w:rPr>
                  <w:rFonts w:ascii="Cambria Math" w:hAnsi="Cambria Math" w:cs="Times New Roman"/>
                  <w:szCs w:val="20"/>
                </w:rPr>
                <m:t>l</m:t>
              </m:r>
            </m:sub>
          </m:sSub>
          <m:r>
            <m:rPr>
              <m:sty m:val="p"/>
            </m:rPr>
            <w:rPr>
              <w:rFonts w:ascii="Cambria Math" w:cs="Times New Roman"/>
              <w:szCs w:val="20"/>
            </w:rPr>
            <m:t>=</m:t>
          </m:r>
          <m:sSub>
            <m:sSubPr>
              <m:ctrlPr>
                <w:rPr>
                  <w:rFonts w:ascii="Cambria Math" w:hAnsi="Cambria Math" w:cs="Times New Roman"/>
                  <w:szCs w:val="20"/>
                </w:rPr>
              </m:ctrlPr>
            </m:sSubPr>
            <m:e>
              <m:r>
                <w:rPr>
                  <w:rFonts w:ascii="Cambria Math" w:hAnsi="Cambria Math" w:cs="Times New Roman"/>
                  <w:szCs w:val="20"/>
                </w:rPr>
                <m:t>C</m:t>
              </m:r>
            </m:e>
            <m:sub>
              <m:r>
                <w:rPr>
                  <w:rFonts w:ascii="Cambria Math" w:hAnsi="Cambria Math" w:cs="Times New Roman"/>
                  <w:szCs w:val="20"/>
                </w:rPr>
                <m:t>l</m:t>
              </m:r>
            </m:sub>
          </m:sSub>
          <m:r>
            <m:rPr>
              <m:sty m:val="p"/>
            </m:rPr>
            <w:rPr>
              <w:rFonts w:ascii="Cambria Math" w:cs="Times New Roman"/>
              <w:szCs w:val="20"/>
            </w:rPr>
            <m:t>+1</m:t>
          </m:r>
        </m:oMath>
      </w:ins>
    </w:p>
    <w:p w:rsidR="00D061BB" w:rsidRPr="005E7D6D" w:rsidRDefault="00D061BB" w:rsidP="00D061BB">
      <w:pPr>
        <w:pStyle w:val="Algorithm"/>
        <w:keepNext/>
        <w:keepLines/>
        <w:rPr>
          <w:ins w:id="392" w:author="Andrew" w:date="2015-04-17T05:09:00Z"/>
          <w:rFonts w:eastAsiaTheme="minorEastAsia" w:cs="Times New Roman"/>
          <w:szCs w:val="20"/>
        </w:rPr>
      </w:pPr>
      <w:proofErr w:type="gramStart"/>
      <w:ins w:id="393" w:author="Andrew" w:date="2015-04-17T05:09:00Z">
        <w:r w:rsidRPr="005E7D6D">
          <w:rPr>
            <w:rFonts w:eastAsiaTheme="minorEastAsia" w:cs="Times New Roman"/>
            <w:b/>
            <w:szCs w:val="20"/>
          </w:rPr>
          <w:t>end</w:t>
        </w:r>
        <w:proofErr w:type="gramEnd"/>
        <w:r w:rsidRPr="005E7D6D">
          <w:rPr>
            <w:rFonts w:eastAsiaTheme="minorEastAsia" w:cs="Times New Roman"/>
            <w:b/>
            <w:szCs w:val="20"/>
          </w:rPr>
          <w:t xml:space="preserve"> for</w:t>
        </w:r>
      </w:ins>
    </w:p>
    <w:p w:rsidR="00D061BB" w:rsidRDefault="00D061BB" w:rsidP="00D061BB">
      <w:pPr>
        <w:pStyle w:val="Algorithm"/>
        <w:keepNext/>
        <w:keepLines/>
        <w:rPr>
          <w:ins w:id="394" w:author="Andrew" w:date="2015-04-17T05:09:00Z"/>
          <w:rFonts w:eastAsiaTheme="minorEastAsia" w:cs="Times New Roman"/>
          <w:szCs w:val="20"/>
        </w:rPr>
      </w:pPr>
      <w:proofErr w:type="gramStart"/>
      <w:ins w:id="395" w:author="Andrew" w:date="2015-04-17T05:09:00Z">
        <w:r w:rsidRPr="005E7D6D">
          <w:rPr>
            <w:rFonts w:cs="Times New Roman"/>
            <w:b/>
            <w:szCs w:val="20"/>
          </w:rPr>
          <w:t>return</w:t>
        </w:r>
        <w:proofErr w:type="gramEnd"/>
        <w:r w:rsidRPr="005E7D6D">
          <w:rPr>
            <w:rFonts w:cs="Times New Roman"/>
            <w:szCs w:val="20"/>
          </w:rPr>
          <w:t xml:space="preserve"> </w:t>
        </w:r>
        <m:oMath>
          <m:r>
            <m:rPr>
              <m:sty m:val="p"/>
            </m:rPr>
            <w:rPr>
              <w:rFonts w:ascii="Cambria Math" w:cs="Times New Roman"/>
              <w:szCs w:val="20"/>
            </w:rPr>
            <m:t xml:space="preserve"> </m:t>
          </m:r>
          <m:r>
            <w:rPr>
              <w:rFonts w:ascii="Cambria Math" w:hAnsi="Cambria Math" w:cs="Times New Roman"/>
              <w:szCs w:val="20"/>
            </w:rPr>
            <m:t>argmax</m:t>
          </m:r>
          <m:d>
            <m:dPr>
              <m:ctrlPr>
                <w:rPr>
                  <w:rFonts w:ascii="Cambria Math" w:hAnsi="Cambria Math" w:cs="Times New Roman"/>
                  <w:szCs w:val="20"/>
                </w:rPr>
              </m:ctrlPr>
            </m:dPr>
            <m:e>
              <m:r>
                <w:rPr>
                  <w:rFonts w:ascii="Cambria Math" w:hAnsi="Cambria Math" w:cs="Times New Roman"/>
                  <w:szCs w:val="20"/>
                </w:rPr>
                <m:t>C</m:t>
              </m:r>
            </m:e>
          </m:d>
        </m:oMath>
      </w:ins>
    </w:p>
    <w:p w:rsidR="00D061BB" w:rsidRPr="005E7D6D" w:rsidRDefault="00D061BB" w:rsidP="00D061BB">
      <w:pPr>
        <w:pStyle w:val="Algorithm"/>
        <w:keepNext/>
        <w:keepLines/>
        <w:rPr>
          <w:ins w:id="396" w:author="Andrew" w:date="2015-04-17T05:09:00Z"/>
          <w:rFonts w:eastAsiaTheme="minorEastAsia" w:cs="Times New Roman"/>
          <w:szCs w:val="20"/>
        </w:rPr>
      </w:pPr>
    </w:p>
    <w:p w:rsidR="00D061BB" w:rsidRPr="005E7D6D" w:rsidRDefault="00D061BB" w:rsidP="00D061BB">
      <w:pPr>
        <w:pStyle w:val="Algorithm"/>
        <w:rPr>
          <w:ins w:id="397" w:author="Andrew" w:date="2015-04-17T05:09:00Z"/>
          <w:rFonts w:eastAsiaTheme="minorEastAsia"/>
        </w:rPr>
      </w:pPr>
      <m:oMath>
        <m:r>
          <w:ins w:id="398" w:author="Andrew" w:date="2015-04-17T05:09:00Z">
            <w:rPr>
              <w:rFonts w:ascii="Cambria Math" w:hAnsi="Cambria Math"/>
            </w:rPr>
            <m:t>ConfidenceVote</m:t>
          </w:ins>
        </m:r>
        <m:r>
          <w:ins w:id="399" w:author="Andrew" w:date="2015-04-17T05:09:00Z">
            <m:rPr>
              <m:sty m:val="p"/>
            </m:rPr>
            <w:rPr>
              <w:rFonts w:ascii="Cambria Math" w:hAnsi="Cambria Math"/>
            </w:rPr>
            <m:t>(</m:t>
          </w:ins>
        </m:r>
        <m:r>
          <w:ins w:id="400" w:author="Andrew" w:date="2015-04-17T05:09:00Z">
            <w:rPr>
              <w:rFonts w:ascii="Cambria Math" w:hAnsi="Cambria Math"/>
            </w:rPr>
            <m:t>Y</m:t>
          </w:ins>
        </m:r>
        <m:r>
          <w:ins w:id="401" w:author="Andrew" w:date="2015-04-17T05:09:00Z">
            <m:rPr>
              <m:sty m:val="p"/>
            </m:rPr>
            <w:rPr>
              <w:rFonts w:ascii="Cambria Math" w:hAnsi="Cambria Math"/>
            </w:rPr>
            <m:t>,</m:t>
          </w:ins>
        </m:r>
        <m:r>
          <w:ins w:id="402" w:author="Andrew" w:date="2015-04-17T05:09:00Z">
            <w:rPr>
              <w:rFonts w:ascii="Cambria Math" w:hAnsi="Cambria Math"/>
            </w:rPr>
            <m:t>L</m:t>
          </w:ins>
        </m:r>
        <m:r>
          <w:ins w:id="403" w:author="Andrew" w:date="2015-04-17T05:09:00Z">
            <m:rPr>
              <m:sty m:val="p"/>
            </m:rPr>
            <w:rPr>
              <w:rFonts w:ascii="Cambria Math" w:hAnsi="Cambria Math"/>
            </w:rPr>
            <m:t>,</m:t>
          </w:ins>
        </m:r>
        <m:r>
          <w:ins w:id="404" w:author="Andrew" w:date="2015-04-17T05:09:00Z">
            <w:rPr>
              <w:rFonts w:ascii="Cambria Math" w:hAnsi="Cambria Math"/>
            </w:rPr>
            <m:t>W</m:t>
          </w:ins>
        </m:r>
        <m:r>
          <w:ins w:id="405" w:author="Andrew" w:date="2015-04-17T05:09:00Z">
            <m:rPr>
              <m:sty m:val="p"/>
            </m:rPr>
            <w:rPr>
              <w:rFonts w:ascii="Cambria Math" w:hAnsi="Cambria Math"/>
            </w:rPr>
            <m:t>)</m:t>
          </w:ins>
        </m:r>
      </m:oMath>
      <w:ins w:id="406" w:author="Andrew" w:date="2015-04-17T05:09:00Z">
        <w:r w:rsidRPr="005E7D6D">
          <w:rPr>
            <w:rFonts w:eastAsiaTheme="minorEastAsia"/>
          </w:rPr>
          <w:t xml:space="preserve"> </w:t>
        </w:r>
      </w:ins>
    </w:p>
    <w:p w:rsidR="00D061BB" w:rsidRDefault="00D061BB" w:rsidP="00D061BB">
      <w:pPr>
        <w:pStyle w:val="Algorithm"/>
        <w:rPr>
          <w:ins w:id="407" w:author="Andrew" w:date="2015-04-17T05:09:00Z"/>
        </w:rPr>
      </w:pPr>
      <w:ins w:id="408" w:author="Andrew" w:date="2015-04-17T05:09:00Z">
        <w:r w:rsidRPr="00BF4ED5">
          <w:rPr>
            <w:b/>
          </w:rPr>
          <w:t>Input</w:t>
        </w:r>
        <w:proofErr w:type="gramStart"/>
        <w:r>
          <w:t xml:space="preserve">: </w:t>
        </w:r>
        <w:r>
          <w:rPr>
            <w:rFonts w:eastAsiaTheme="minorEastAsia"/>
          </w:rPr>
          <w:tab/>
        </w:r>
        <w:r>
          <w:rPr>
            <w:rFonts w:eastAsiaTheme="minorEastAsia"/>
          </w:rPr>
          <w:tab/>
        </w:r>
        <m:oMath>
          <m:r>
            <w:rPr>
              <w:rFonts w:ascii="Cambria Math" w:hAnsi="Cambria Math"/>
            </w:rPr>
            <m:t>Y</m:t>
          </m:r>
        </m:oMath>
        <w:r>
          <w:t>:</w:t>
        </w:r>
        <w:proofErr w:type="gramEnd"/>
        <w:r>
          <w:t xml:space="preserve"> the list of decoded labels for each frame in the block</w:t>
        </w:r>
      </w:ins>
    </w:p>
    <w:p w:rsidR="00D061BB" w:rsidRDefault="00D061BB" w:rsidP="00D061BB">
      <w:pPr>
        <w:pStyle w:val="Algorithm"/>
        <w:rPr>
          <w:ins w:id="409" w:author="Andrew" w:date="2015-04-17T05:09:00Z"/>
        </w:rPr>
      </w:pPr>
      <w:ins w:id="410" w:author="Andrew" w:date="2015-04-17T05:09:00Z">
        <w:r>
          <w:rPr>
            <w:rFonts w:eastAsiaTheme="minorEastAsia"/>
          </w:rPr>
          <w:tab/>
        </w:r>
        <w:r>
          <w:rPr>
            <w:rFonts w:eastAsiaTheme="minorEastAsia"/>
          </w:rPr>
          <w:tab/>
        </w:r>
        <m:oMath>
          <m:r>
            <w:rPr>
              <w:rFonts w:ascii="Cambria Math" w:hAnsi="Cambria Math"/>
            </w:rPr>
            <m:t>L</m:t>
          </m:r>
        </m:oMath>
        <w:r>
          <w:t xml:space="preserve">: </w:t>
        </w:r>
        <w:proofErr w:type="gramStart"/>
        <w:r>
          <w:t>the</w:t>
        </w:r>
        <w:proofErr w:type="gramEnd"/>
        <w:r>
          <w:t xml:space="preserve"> set of all labels</w:t>
        </w:r>
      </w:ins>
    </w:p>
    <w:p w:rsidR="00D061BB" w:rsidRDefault="00D061BB" w:rsidP="00D061BB">
      <w:pPr>
        <w:pStyle w:val="Algorithm"/>
        <w:rPr>
          <w:ins w:id="411" w:author="Andrew" w:date="2015-04-17T05:09:00Z"/>
        </w:rPr>
      </w:pPr>
      <w:ins w:id="412" w:author="Andrew" w:date="2015-04-17T05:09:00Z">
        <w:r>
          <w:rPr>
            <w:rFonts w:eastAsiaTheme="minorEastAsia"/>
          </w:rPr>
          <w:tab/>
        </w:r>
        <w:r>
          <w:rPr>
            <w:rFonts w:eastAsiaTheme="minorEastAsia"/>
          </w:rPr>
          <w:tab/>
        </w:r>
        <m:oMath>
          <m:r>
            <w:rPr>
              <w:rFonts w:ascii="Cambria Math" w:hAnsi="Cambria Math"/>
            </w:rPr>
            <m:t>W</m:t>
          </m:r>
        </m:oMath>
        <w:r>
          <w:t xml:space="preserve">: </w:t>
        </w:r>
        <w:proofErr w:type="gramStart"/>
        <w:r>
          <w:t>the</w:t>
        </w:r>
        <w:proofErr w:type="gramEnd"/>
        <w:r>
          <w:t xml:space="preserve"> set of confidence scores for each label and each frame in the block</w:t>
        </w:r>
      </w:ins>
    </w:p>
    <w:p w:rsidR="00D061BB" w:rsidRDefault="00D061BB" w:rsidP="00D061BB">
      <w:pPr>
        <w:pStyle w:val="Algorithm"/>
        <w:rPr>
          <w:ins w:id="413" w:author="Andrew" w:date="2015-04-17T05:09:00Z"/>
        </w:rPr>
      </w:pPr>
      <w:ins w:id="414" w:author="Andrew" w:date="2015-04-17T05:09:00Z">
        <w:r w:rsidRPr="00BF4ED5">
          <w:rPr>
            <w:b/>
          </w:rPr>
          <w:t>Output</w:t>
        </w:r>
        <w:r>
          <w:t xml:space="preserve">: </w:t>
        </w:r>
        <w:r>
          <w:tab/>
          <w:t>the aggregate label for the block</w:t>
        </w:r>
      </w:ins>
    </w:p>
    <w:p w:rsidR="00D061BB" w:rsidRDefault="00D061BB" w:rsidP="00D061BB">
      <w:pPr>
        <w:pStyle w:val="Algorithm"/>
        <w:rPr>
          <w:ins w:id="415" w:author="Andrew" w:date="2015-04-17T05:09:00Z"/>
        </w:rPr>
      </w:pPr>
      <w:proofErr w:type="gramStart"/>
      <w:ins w:id="416" w:author="Andrew" w:date="2015-04-17T05:09:00Z">
        <w:r>
          <w:rPr>
            <w:b/>
          </w:rPr>
          <w:t>f</w:t>
        </w:r>
        <w:r w:rsidRPr="00BF548D">
          <w:rPr>
            <w:b/>
          </w:rPr>
          <w:t>or</w:t>
        </w:r>
        <w:proofErr w:type="gramEnd"/>
        <w:r w:rsidRPr="00BF548D">
          <w:rPr>
            <w:b/>
          </w:rPr>
          <w:t xml:space="preserve"> each label</w:t>
        </w:r>
        <w:r>
          <w:t xml:space="preserve"> </w:t>
        </w:r>
        <m:oMath>
          <m:r>
            <w:rPr>
              <w:rFonts w:ascii="Cambria Math" w:hAnsi="Cambria Math"/>
            </w:rPr>
            <m:t>l</m:t>
          </m:r>
          <m:r>
            <m:rPr>
              <m:sty m:val="p"/>
            </m:rPr>
            <w:rPr>
              <w:rFonts w:ascii="Cambria Math" w:hAnsi="Cambria Math"/>
            </w:rPr>
            <m:t>∈</m:t>
          </m:r>
          <m:r>
            <w:rPr>
              <w:rFonts w:ascii="Cambria Math" w:hAnsi="Cambria Math"/>
            </w:rPr>
            <m:t>L</m:t>
          </m:r>
        </m:oMath>
        <w:r>
          <w:t>:</w:t>
        </w:r>
      </w:ins>
    </w:p>
    <w:p w:rsidR="00D061BB" w:rsidRPr="00BF548D" w:rsidRDefault="00D061BB" w:rsidP="00D061BB">
      <w:pPr>
        <w:pStyle w:val="Algorithm"/>
        <w:rPr>
          <w:ins w:id="417" w:author="Andrew" w:date="2015-04-17T05:09:00Z"/>
          <w:rFonts w:ascii="Cambria Math" w:hAnsi="Cambria Math"/>
          <w:oMath/>
        </w:rPr>
      </w:pPr>
      <w:ins w:id="418" w:author="Andrew" w:date="2015-04-17T05:09:00Z">
        <w:r>
          <w:tab/>
        </w:r>
        <m:oMath>
          <m:sSub>
            <m:sSubPr>
              <m:ctrlPr>
                <w:rPr>
                  <w:rFonts w:ascii="Cambria Math" w:hAnsi="Cambria Math"/>
                </w:rPr>
              </m:ctrlPr>
            </m:sSubPr>
            <m:e>
              <m:r>
                <w:rPr>
                  <w:rFonts w:ascii="Cambria Math" w:hAnsi="Cambria Math"/>
                </w:rPr>
                <m:t>C</m:t>
              </m:r>
            </m:e>
            <m:sub>
              <m:r>
                <w:rPr>
                  <w:rFonts w:ascii="Cambria Math" w:hAnsi="Cambria Math"/>
                </w:rPr>
                <m:t>l</m:t>
              </m:r>
            </m:sub>
          </m:sSub>
          <m:r>
            <m:rPr>
              <m:sty m:val="p"/>
            </m:rPr>
            <w:rPr>
              <w:rFonts w:ascii="Cambria Math" w:hAnsi="Cambria Math"/>
            </w:rPr>
            <m:t>=0</m:t>
          </m:r>
        </m:oMath>
      </w:ins>
    </w:p>
    <w:p w:rsidR="00D061BB" w:rsidRPr="00BF548D" w:rsidRDefault="00D061BB" w:rsidP="00D061BB">
      <w:pPr>
        <w:pStyle w:val="Algorithm"/>
        <w:rPr>
          <w:ins w:id="419" w:author="Andrew" w:date="2015-04-17T05:09:00Z"/>
          <w:b/>
        </w:rPr>
      </w:pPr>
      <w:proofErr w:type="gramStart"/>
      <w:ins w:id="420" w:author="Andrew" w:date="2015-04-17T05:09:00Z">
        <w:r>
          <w:rPr>
            <w:b/>
          </w:rPr>
          <w:t>end</w:t>
        </w:r>
        <w:proofErr w:type="gramEnd"/>
        <w:r>
          <w:rPr>
            <w:b/>
          </w:rPr>
          <w:t xml:space="preserve"> for</w:t>
        </w:r>
      </w:ins>
    </w:p>
    <w:p w:rsidR="00D061BB" w:rsidRDefault="00D061BB" w:rsidP="00D061BB">
      <w:pPr>
        <w:pStyle w:val="Algorithm"/>
        <w:rPr>
          <w:ins w:id="421" w:author="Andrew" w:date="2015-04-17T05:09:00Z"/>
        </w:rPr>
      </w:pPr>
      <w:proofErr w:type="gramStart"/>
      <w:ins w:id="422" w:author="Andrew" w:date="2015-04-17T05:09:00Z">
        <w:r w:rsidRPr="00BF548D">
          <w:rPr>
            <w:b/>
          </w:rPr>
          <w:t>for</w:t>
        </w:r>
        <w:proofErr w:type="gramEnd"/>
        <w:r w:rsidRPr="00BF548D">
          <w:rPr>
            <w:b/>
          </w:rPr>
          <w:t xml:space="preserve"> each frame</w:t>
        </w:r>
        <w:r>
          <w:t xml:space="preserve"> </w:t>
        </w:r>
        <m:oMath>
          <m:r>
            <w:rPr>
              <w:rFonts w:ascii="Cambria Math" w:hAnsi="Cambria Math"/>
            </w:rPr>
            <m:t>i</m:t>
          </m:r>
        </m:oMath>
        <w:r>
          <w:t xml:space="preserve"> </w:t>
        </w:r>
        <w:r w:rsidRPr="00BF548D">
          <w:rPr>
            <w:b/>
          </w:rPr>
          <w:t>in the block</w:t>
        </w:r>
        <w:r>
          <w:t>:</w:t>
        </w:r>
      </w:ins>
    </w:p>
    <w:p w:rsidR="00D061BB" w:rsidRPr="00BF548D" w:rsidRDefault="00D061BB" w:rsidP="00D061BB">
      <w:pPr>
        <w:pStyle w:val="Algorithm"/>
        <w:rPr>
          <w:ins w:id="423" w:author="Andrew" w:date="2015-04-17T05:09:00Z"/>
          <w:rFonts w:ascii="Cambria Math" w:hAnsi="Cambria Math"/>
          <w:oMath/>
        </w:rPr>
      </w:pPr>
      <w:ins w:id="424" w:author="Andrew" w:date="2015-04-17T05:09:00Z">
        <w:r>
          <w:tab/>
        </w:r>
        <m:oMath>
          <m:r>
            <w:rPr>
              <w:rFonts w:ascii="Cambria Math" w:hAnsi="Cambria Math"/>
            </w:rPr>
            <m:t>l</m:t>
          </m:r>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oMath>
      </w:ins>
    </w:p>
    <w:p w:rsidR="00D061BB" w:rsidRDefault="00D061BB" w:rsidP="00D061BB">
      <w:pPr>
        <w:pStyle w:val="Algorithm"/>
        <w:rPr>
          <w:ins w:id="425" w:author="Andrew" w:date="2015-04-17T05:09:00Z"/>
          <w:rFonts w:eastAsiaTheme="minorEastAsia"/>
        </w:rPr>
      </w:pPr>
      <w:ins w:id="426" w:author="Andrew" w:date="2015-04-17T05:09:00Z">
        <w:r>
          <w:tab/>
        </w:r>
        <m:oMath>
          <m:sSub>
            <m:sSubPr>
              <m:ctrlPr>
                <w:rPr>
                  <w:rFonts w:ascii="Cambria Math" w:hAnsi="Cambria Math"/>
                </w:rPr>
              </m:ctrlPr>
            </m:sSubPr>
            <m:e>
              <m:r>
                <w:rPr>
                  <w:rFonts w:ascii="Cambria Math" w:hAnsi="Cambria Math"/>
                </w:rPr>
                <m:t>C</m:t>
              </m:r>
            </m:e>
            <m:sub>
              <m:r>
                <w:rPr>
                  <w:rFonts w:ascii="Cambria Math" w:hAnsi="Cambria Math"/>
                </w:rPr>
                <m:t>l</m:t>
              </m:r>
            </m:sub>
          </m:sSub>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l</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i</m:t>
              </m:r>
              <m:r>
                <m:rPr>
                  <m:sty m:val="p"/>
                </m:rPr>
                <w:rPr>
                  <w:rFonts w:ascii="Cambria Math" w:hAnsi="Cambria Math"/>
                </w:rPr>
                <m:t>,</m:t>
              </m:r>
              <m:r>
                <w:rPr>
                  <w:rFonts w:ascii="Cambria Math" w:hAnsi="Cambria Math"/>
                </w:rPr>
                <m:t>l</m:t>
              </m:r>
            </m:sub>
          </m:sSub>
        </m:oMath>
      </w:ins>
    </w:p>
    <w:p w:rsidR="00D061BB" w:rsidRPr="00BF548D" w:rsidRDefault="00D061BB" w:rsidP="00D061BB">
      <w:pPr>
        <w:pStyle w:val="Algorithm"/>
        <w:rPr>
          <w:ins w:id="427" w:author="Andrew" w:date="2015-04-17T05:09:00Z"/>
          <w:rFonts w:asciiTheme="minorHAnsi" w:eastAsiaTheme="minorEastAsia" w:hAnsiTheme="minorHAnsi"/>
        </w:rPr>
      </w:pPr>
      <w:proofErr w:type="gramStart"/>
      <w:ins w:id="428" w:author="Andrew" w:date="2015-04-17T05:09:00Z">
        <w:r>
          <w:rPr>
            <w:rFonts w:eastAsiaTheme="minorEastAsia"/>
            <w:b/>
          </w:rPr>
          <w:t>end</w:t>
        </w:r>
        <w:proofErr w:type="gramEnd"/>
        <w:r>
          <w:rPr>
            <w:rFonts w:eastAsiaTheme="minorEastAsia"/>
            <w:b/>
          </w:rPr>
          <w:t xml:space="preserve"> for</w:t>
        </w:r>
      </w:ins>
    </w:p>
    <w:p w:rsidR="00D061BB" w:rsidRDefault="00D061BB" w:rsidP="00D061BB">
      <w:pPr>
        <w:pStyle w:val="Algorithm"/>
        <w:rPr>
          <w:ins w:id="429" w:author="Andrew" w:date="2015-04-17T05:09:00Z"/>
          <w:rFonts w:eastAsiaTheme="minorEastAsia"/>
        </w:rPr>
      </w:pPr>
      <w:proofErr w:type="gramStart"/>
      <w:ins w:id="430" w:author="Andrew" w:date="2015-04-17T05:09:00Z">
        <w:r w:rsidRPr="00BF548D">
          <w:rPr>
            <w:b/>
          </w:rPr>
          <w:t>return</w:t>
        </w:r>
        <w:proofErr w:type="gramEnd"/>
        <w:r>
          <w:t xml:space="preserve"> </w:t>
        </w:r>
        <m:oMath>
          <m:r>
            <w:rPr>
              <w:rFonts w:ascii="Cambria Math" w:hAnsi="Cambria Math"/>
            </w:rPr>
            <m:t>argmax</m:t>
          </m:r>
          <m:d>
            <m:dPr>
              <m:ctrlPr>
                <w:rPr>
                  <w:rFonts w:ascii="Cambria Math" w:hAnsi="Cambria Math"/>
                </w:rPr>
              </m:ctrlPr>
            </m:dPr>
            <m:e>
              <m:r>
                <w:rPr>
                  <w:rFonts w:ascii="Cambria Math" w:hAnsi="Cambria Math"/>
                </w:rPr>
                <m:t>C</m:t>
              </m:r>
            </m:e>
          </m:d>
        </m:oMath>
      </w:ins>
    </w:p>
    <w:p w:rsidR="00D061BB" w:rsidRPr="00BF548D" w:rsidRDefault="00D061BB" w:rsidP="00D061BB">
      <w:pPr>
        <w:pStyle w:val="Algorithm"/>
        <w:rPr>
          <w:ins w:id="431" w:author="Andrew" w:date="2015-04-17T05:09:00Z"/>
          <w:rFonts w:ascii="Cambria Math" w:hAnsi="Cambria Math"/>
          <w:oMath/>
        </w:rPr>
      </w:pPr>
    </w:p>
    <w:p w:rsidR="00D061BB" w:rsidRDefault="00D061BB" w:rsidP="00D061BB">
      <w:pPr>
        <w:pStyle w:val="Algorithm"/>
        <w:rPr>
          <w:ins w:id="432" w:author="Andrew" w:date="2015-04-17T05:09:00Z"/>
        </w:rPr>
      </w:pPr>
      <m:oMath>
        <m:r>
          <w:ins w:id="433" w:author="Andrew" w:date="2015-04-17T05:09:00Z">
            <w:rPr>
              <w:rFonts w:ascii="Cambria Math" w:hAnsi="Cambria Math"/>
            </w:rPr>
            <m:t>OutputAverage(Y,L,W)</m:t>
          </w:ins>
        </m:r>
      </m:oMath>
      <w:ins w:id="434" w:author="Andrew" w:date="2015-04-17T05:09:00Z">
        <w:r>
          <w:t xml:space="preserve"> </w:t>
        </w:r>
      </w:ins>
    </w:p>
    <w:p w:rsidR="00D061BB" w:rsidRDefault="00D061BB" w:rsidP="00D061BB">
      <w:pPr>
        <w:pStyle w:val="Algorithm"/>
        <w:rPr>
          <w:ins w:id="435" w:author="Andrew" w:date="2015-04-17T05:09:00Z"/>
        </w:rPr>
      </w:pPr>
      <w:ins w:id="436" w:author="Andrew" w:date="2015-04-17T05:09:00Z">
        <w:r w:rsidRPr="00BF4ED5">
          <w:rPr>
            <w:b/>
          </w:rPr>
          <w:t>Input</w:t>
        </w:r>
        <w:proofErr w:type="gramStart"/>
        <w:r>
          <w:t xml:space="preserve">: </w:t>
        </w:r>
        <w:r>
          <w:rPr>
            <w:rFonts w:eastAsiaTheme="minorEastAsia"/>
          </w:rPr>
          <w:tab/>
        </w:r>
        <w:r>
          <w:rPr>
            <w:rFonts w:eastAsiaTheme="minorEastAsia"/>
          </w:rPr>
          <w:tab/>
        </w:r>
        <m:oMath>
          <m:r>
            <w:rPr>
              <w:rFonts w:ascii="Cambria Math" w:hAnsi="Cambria Math"/>
            </w:rPr>
            <m:t>Y</m:t>
          </m:r>
        </m:oMath>
        <w:r>
          <w:t>:</w:t>
        </w:r>
        <w:proofErr w:type="gramEnd"/>
        <w:r>
          <w:t xml:space="preserve"> the list of decoded labels for each frame in the block</w:t>
        </w:r>
      </w:ins>
    </w:p>
    <w:p w:rsidR="00D061BB" w:rsidRDefault="00D061BB" w:rsidP="00D061BB">
      <w:pPr>
        <w:pStyle w:val="Algorithm"/>
        <w:rPr>
          <w:ins w:id="437" w:author="Andrew" w:date="2015-04-17T05:09:00Z"/>
        </w:rPr>
      </w:pPr>
      <w:ins w:id="438" w:author="Andrew" w:date="2015-04-17T05:09:00Z">
        <w:r>
          <w:rPr>
            <w:rFonts w:eastAsiaTheme="minorEastAsia"/>
          </w:rPr>
          <w:tab/>
        </w:r>
        <w:r>
          <w:rPr>
            <w:rFonts w:eastAsiaTheme="minorEastAsia"/>
          </w:rPr>
          <w:tab/>
        </w:r>
        <m:oMath>
          <m:r>
            <w:rPr>
              <w:rFonts w:ascii="Cambria Math" w:hAnsi="Cambria Math"/>
            </w:rPr>
            <m:t>L</m:t>
          </m:r>
        </m:oMath>
        <w:r>
          <w:t xml:space="preserve">: </w:t>
        </w:r>
        <w:proofErr w:type="gramStart"/>
        <w:r>
          <w:t>the</w:t>
        </w:r>
        <w:proofErr w:type="gramEnd"/>
        <w:r>
          <w:t xml:space="preserve"> set of all labels</w:t>
        </w:r>
      </w:ins>
    </w:p>
    <w:p w:rsidR="00D061BB" w:rsidRDefault="00D061BB" w:rsidP="00D061BB">
      <w:pPr>
        <w:pStyle w:val="Algorithm"/>
        <w:rPr>
          <w:ins w:id="439" w:author="Andrew" w:date="2015-04-17T05:09:00Z"/>
        </w:rPr>
      </w:pPr>
      <w:ins w:id="440" w:author="Andrew" w:date="2015-04-17T05:09:00Z">
        <w:r>
          <w:rPr>
            <w:rFonts w:eastAsiaTheme="minorEastAsia"/>
          </w:rPr>
          <w:tab/>
        </w:r>
        <w:r>
          <w:rPr>
            <w:rFonts w:eastAsiaTheme="minorEastAsia"/>
          </w:rPr>
          <w:tab/>
        </w:r>
        <m:oMath>
          <m:r>
            <w:rPr>
              <w:rFonts w:ascii="Cambria Math" w:hAnsi="Cambria Math"/>
            </w:rPr>
            <m:t>W</m:t>
          </m:r>
        </m:oMath>
        <w:r>
          <w:t xml:space="preserve">: </w:t>
        </w:r>
        <w:proofErr w:type="gramStart"/>
        <w:r>
          <w:t>the</w:t>
        </w:r>
        <w:proofErr w:type="gramEnd"/>
        <w:r>
          <w:t xml:space="preserve"> set of confidence scores for each label and each frame in the block</w:t>
        </w:r>
      </w:ins>
    </w:p>
    <w:p w:rsidR="00D061BB" w:rsidRDefault="00D061BB" w:rsidP="00D061BB">
      <w:pPr>
        <w:pStyle w:val="Algorithm"/>
        <w:rPr>
          <w:ins w:id="441" w:author="Andrew" w:date="2015-04-17T05:09:00Z"/>
        </w:rPr>
      </w:pPr>
      <w:ins w:id="442" w:author="Andrew" w:date="2015-04-17T05:09:00Z">
        <w:r w:rsidRPr="00BF4ED5">
          <w:rPr>
            <w:b/>
          </w:rPr>
          <w:t>Output</w:t>
        </w:r>
        <w:r>
          <w:t xml:space="preserve">: </w:t>
        </w:r>
        <w:r>
          <w:tab/>
          <w:t>the aggregate label for the block</w:t>
        </w:r>
      </w:ins>
    </w:p>
    <w:p w:rsidR="00D061BB" w:rsidRDefault="00D061BB" w:rsidP="00D061BB">
      <w:pPr>
        <w:pStyle w:val="Algorithm"/>
        <w:rPr>
          <w:ins w:id="443" w:author="Andrew" w:date="2015-04-17T05:09:00Z"/>
        </w:rPr>
      </w:pPr>
      <w:proofErr w:type="gramStart"/>
      <w:ins w:id="444" w:author="Andrew" w:date="2015-04-17T05:09:00Z">
        <w:r>
          <w:rPr>
            <w:b/>
          </w:rPr>
          <w:t>f</w:t>
        </w:r>
        <w:r w:rsidRPr="00BF548D">
          <w:rPr>
            <w:b/>
          </w:rPr>
          <w:t>or</w:t>
        </w:r>
        <w:proofErr w:type="gramEnd"/>
        <w:r w:rsidRPr="00BF548D">
          <w:rPr>
            <w:b/>
          </w:rPr>
          <w:t xml:space="preserve"> each label</w:t>
        </w:r>
        <w:r>
          <w:t xml:space="preserve"> </w:t>
        </w:r>
        <m:oMath>
          <m:r>
            <w:rPr>
              <w:rFonts w:ascii="Cambria Math" w:hAnsi="Cambria Math"/>
            </w:rPr>
            <m:t>l</m:t>
          </m:r>
          <m:r>
            <m:rPr>
              <m:sty m:val="p"/>
            </m:rPr>
            <w:rPr>
              <w:rFonts w:ascii="Cambria Math" w:hAnsi="Cambria Math"/>
            </w:rPr>
            <m:t>∈</m:t>
          </m:r>
          <m:r>
            <w:rPr>
              <w:rFonts w:ascii="Cambria Math" w:hAnsi="Cambria Math"/>
            </w:rPr>
            <m:t>L</m:t>
          </m:r>
        </m:oMath>
        <w:r>
          <w:t>:</w:t>
        </w:r>
      </w:ins>
    </w:p>
    <w:p w:rsidR="00D061BB" w:rsidRPr="00BF548D" w:rsidRDefault="00D061BB" w:rsidP="00D061BB">
      <w:pPr>
        <w:pStyle w:val="Algorithm"/>
        <w:rPr>
          <w:ins w:id="445" w:author="Andrew" w:date="2015-04-17T05:09:00Z"/>
          <w:rFonts w:ascii="Cambria Math" w:hAnsi="Cambria Math"/>
          <w:oMath/>
        </w:rPr>
      </w:pPr>
      <w:ins w:id="446" w:author="Andrew" w:date="2015-04-17T05:09:00Z">
        <w:r>
          <w:tab/>
        </w:r>
        <m:oMath>
          <m:sSub>
            <m:sSubPr>
              <m:ctrlPr>
                <w:rPr>
                  <w:rFonts w:ascii="Cambria Math" w:hAnsi="Cambria Math"/>
                </w:rPr>
              </m:ctrlPr>
            </m:sSubPr>
            <m:e>
              <m:r>
                <w:rPr>
                  <w:rFonts w:ascii="Cambria Math" w:hAnsi="Cambria Math"/>
                </w:rPr>
                <m:t>C</m:t>
              </m:r>
            </m:e>
            <m:sub>
              <m:r>
                <w:rPr>
                  <w:rFonts w:ascii="Cambria Math" w:hAnsi="Cambria Math"/>
                </w:rPr>
                <m:t>l</m:t>
              </m:r>
            </m:sub>
          </m:sSub>
          <m:r>
            <m:rPr>
              <m:sty m:val="p"/>
            </m:rPr>
            <w:rPr>
              <w:rFonts w:ascii="Cambria Math" w:hAnsi="Cambria Math"/>
            </w:rPr>
            <m:t>=0</m:t>
          </m:r>
        </m:oMath>
      </w:ins>
    </w:p>
    <w:p w:rsidR="00D061BB" w:rsidRDefault="00D061BB" w:rsidP="00D061BB">
      <w:pPr>
        <w:pStyle w:val="Algorithm"/>
        <w:rPr>
          <w:ins w:id="447" w:author="Andrew" w:date="2015-04-17T05:09:00Z"/>
        </w:rPr>
      </w:pPr>
      <w:proofErr w:type="gramStart"/>
      <w:ins w:id="448" w:author="Andrew" w:date="2015-04-17T05:09:00Z">
        <w:r>
          <w:rPr>
            <w:b/>
          </w:rPr>
          <w:t>end</w:t>
        </w:r>
        <w:proofErr w:type="gramEnd"/>
        <w:r>
          <w:rPr>
            <w:b/>
          </w:rPr>
          <w:t xml:space="preserve"> for</w:t>
        </w:r>
        <w:r>
          <w:t xml:space="preserve"> </w:t>
        </w:r>
      </w:ins>
    </w:p>
    <w:p w:rsidR="00D061BB" w:rsidRDefault="00D061BB" w:rsidP="00D061BB">
      <w:pPr>
        <w:pStyle w:val="Algorithm"/>
        <w:rPr>
          <w:ins w:id="449" w:author="Andrew" w:date="2015-04-17T05:09:00Z"/>
        </w:rPr>
      </w:pPr>
      <w:proofErr w:type="gramStart"/>
      <w:ins w:id="450" w:author="Andrew" w:date="2015-04-17T05:09:00Z">
        <w:r w:rsidRPr="00BF548D">
          <w:rPr>
            <w:b/>
          </w:rPr>
          <w:t>for</w:t>
        </w:r>
        <w:proofErr w:type="gramEnd"/>
        <w:r w:rsidRPr="00BF548D">
          <w:rPr>
            <w:b/>
          </w:rPr>
          <w:t xml:space="preserve"> each frame</w:t>
        </w:r>
        <w:r>
          <w:t xml:space="preserve"> </w:t>
        </w:r>
        <m:oMath>
          <m:r>
            <w:rPr>
              <w:rFonts w:ascii="Cambria Math" w:hAnsi="Cambria Math"/>
            </w:rPr>
            <m:t>i</m:t>
          </m:r>
        </m:oMath>
        <w:r>
          <w:t xml:space="preserve"> </w:t>
        </w:r>
        <w:r w:rsidRPr="00BF548D">
          <w:rPr>
            <w:b/>
          </w:rPr>
          <w:t>in the block</w:t>
        </w:r>
        <w:r>
          <w:t>:</w:t>
        </w:r>
      </w:ins>
    </w:p>
    <w:p w:rsidR="00D061BB" w:rsidRDefault="00D061BB" w:rsidP="00D061BB">
      <w:pPr>
        <w:pStyle w:val="Algorithm"/>
        <w:rPr>
          <w:ins w:id="451" w:author="Andrew" w:date="2015-04-17T05:09:00Z"/>
        </w:rPr>
      </w:pPr>
      <w:ins w:id="452" w:author="Andrew" w:date="2015-04-17T05:09:00Z">
        <w:r>
          <w:tab/>
        </w:r>
        <w:proofErr w:type="gramStart"/>
        <w:r>
          <w:rPr>
            <w:b/>
          </w:rPr>
          <w:t>f</w:t>
        </w:r>
        <w:r w:rsidRPr="00BF548D">
          <w:rPr>
            <w:b/>
          </w:rPr>
          <w:t>or</w:t>
        </w:r>
        <w:proofErr w:type="gramEnd"/>
        <w:r w:rsidRPr="00BF548D">
          <w:rPr>
            <w:b/>
          </w:rPr>
          <w:t xml:space="preserve"> each label</w:t>
        </w:r>
        <w:r>
          <w:t xml:space="preserve"> </w:t>
        </w:r>
        <m:oMath>
          <m:r>
            <w:rPr>
              <w:rFonts w:ascii="Cambria Math" w:hAnsi="Cambria Math"/>
            </w:rPr>
            <m:t>l</m:t>
          </m:r>
          <m:r>
            <m:rPr>
              <m:sty m:val="p"/>
            </m:rPr>
            <w:rPr>
              <w:rFonts w:ascii="Cambria Math" w:hAnsi="Cambria Math"/>
            </w:rPr>
            <m:t>∈</m:t>
          </m:r>
          <m:r>
            <w:rPr>
              <w:rFonts w:ascii="Cambria Math" w:hAnsi="Cambria Math"/>
            </w:rPr>
            <m:t>L</m:t>
          </m:r>
        </m:oMath>
        <w:r>
          <w:t>:</w:t>
        </w:r>
      </w:ins>
    </w:p>
    <w:p w:rsidR="00D061BB" w:rsidRDefault="00D061BB" w:rsidP="00D061BB">
      <w:pPr>
        <w:pStyle w:val="Algorithm"/>
        <w:rPr>
          <w:ins w:id="453" w:author="Andrew" w:date="2015-04-17T05:09:00Z"/>
        </w:rPr>
      </w:pPr>
      <w:ins w:id="454" w:author="Andrew" w:date="2015-04-17T05:09:00Z">
        <w:r>
          <w:tab/>
        </w:r>
        <w:r>
          <w:tab/>
        </w:r>
        <m:oMath>
          <m:sSub>
            <m:sSubPr>
              <m:ctrlPr>
                <w:rPr>
                  <w:rFonts w:ascii="Cambria Math" w:hAnsi="Cambria Math"/>
                  <w:i/>
                </w:rPr>
              </m:ctrlPr>
            </m:sSubPr>
            <m:e>
              <m:r>
                <w:rPr>
                  <w:rFonts w:ascii="Cambria Math" w:hAnsi="Cambria Math"/>
                </w:rPr>
                <m:t>C</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i,l</m:t>
              </m:r>
            </m:sub>
          </m:sSub>
        </m:oMath>
        <w:r>
          <w:tab/>
        </w:r>
        <w:r>
          <w:tab/>
        </w:r>
      </w:ins>
    </w:p>
    <w:p w:rsidR="00D061BB" w:rsidRPr="009A1BF2" w:rsidRDefault="00D061BB" w:rsidP="00D061BB">
      <w:pPr>
        <w:pStyle w:val="Algorithm"/>
        <w:rPr>
          <w:ins w:id="455" w:author="Andrew" w:date="2015-04-17T05:09:00Z"/>
          <w:rFonts w:asciiTheme="minorHAnsi" w:eastAsiaTheme="minorEastAsia" w:hAnsiTheme="minorHAnsi"/>
        </w:rPr>
      </w:pPr>
      <w:ins w:id="456" w:author="Andrew" w:date="2015-04-17T05:09:00Z">
        <w:r>
          <w:tab/>
        </w:r>
        <w:proofErr w:type="gramStart"/>
        <w:r>
          <w:rPr>
            <w:rFonts w:eastAsiaTheme="minorEastAsia"/>
            <w:b/>
          </w:rPr>
          <w:t>end</w:t>
        </w:r>
        <w:proofErr w:type="gramEnd"/>
        <w:r>
          <w:rPr>
            <w:rFonts w:eastAsiaTheme="minorEastAsia"/>
            <w:b/>
          </w:rPr>
          <w:t xml:space="preserve"> for</w:t>
        </w:r>
      </w:ins>
    </w:p>
    <w:p w:rsidR="00D061BB" w:rsidRPr="00BF548D" w:rsidRDefault="00D061BB" w:rsidP="00D061BB">
      <w:pPr>
        <w:pStyle w:val="Algorithm"/>
        <w:rPr>
          <w:ins w:id="457" w:author="Andrew" w:date="2015-04-17T05:09:00Z"/>
          <w:rFonts w:asciiTheme="minorHAnsi" w:eastAsiaTheme="minorEastAsia" w:hAnsiTheme="minorHAnsi"/>
        </w:rPr>
      </w:pPr>
      <w:proofErr w:type="gramStart"/>
      <w:ins w:id="458" w:author="Andrew" w:date="2015-04-17T05:09:00Z">
        <w:r>
          <w:rPr>
            <w:rFonts w:eastAsiaTheme="minorEastAsia"/>
            <w:b/>
          </w:rPr>
          <w:t>end</w:t>
        </w:r>
        <w:proofErr w:type="gramEnd"/>
        <w:r>
          <w:rPr>
            <w:rFonts w:eastAsiaTheme="minorEastAsia"/>
            <w:b/>
          </w:rPr>
          <w:t xml:space="preserve"> for</w:t>
        </w:r>
      </w:ins>
    </w:p>
    <w:p w:rsidR="00D061BB" w:rsidRDefault="00D061BB" w:rsidP="00D061BB">
      <w:pPr>
        <w:pStyle w:val="Algorithm"/>
        <w:rPr>
          <w:ins w:id="459" w:author="Andrew" w:date="2015-04-17T05:09:00Z"/>
          <w:rFonts w:eastAsiaTheme="minorEastAsia"/>
        </w:rPr>
      </w:pPr>
      <w:proofErr w:type="gramStart"/>
      <w:ins w:id="460" w:author="Andrew" w:date="2015-04-17T05:09:00Z">
        <w:r w:rsidRPr="00BF548D">
          <w:rPr>
            <w:b/>
          </w:rPr>
          <w:t>return</w:t>
        </w:r>
        <w:proofErr w:type="gramEnd"/>
        <w:r>
          <w:t xml:space="preserve"> </w:t>
        </w:r>
        <m:oMath>
          <m:r>
            <w:rPr>
              <w:rFonts w:ascii="Cambria Math" w:hAnsi="Cambria Math"/>
            </w:rPr>
            <m:t>argmax</m:t>
          </m:r>
          <m:d>
            <m:dPr>
              <m:ctrlPr>
                <w:rPr>
                  <w:rFonts w:ascii="Cambria Math" w:hAnsi="Cambria Math"/>
                </w:rPr>
              </m:ctrlPr>
            </m:dPr>
            <m:e>
              <m:r>
                <w:rPr>
                  <w:rFonts w:ascii="Cambria Math" w:hAnsi="Cambria Math"/>
                </w:rPr>
                <m:t>C</m:t>
              </m:r>
            </m:e>
          </m:d>
        </m:oMath>
      </w:ins>
    </w:p>
    <w:p w:rsidR="00D061BB" w:rsidRDefault="00D061BB" w:rsidP="00D061BB">
      <w:pPr>
        <w:pStyle w:val="Algorithm"/>
        <w:rPr>
          <w:ins w:id="461" w:author="Andrew" w:date="2015-04-17T05:09:00Z"/>
          <w:rFonts w:eastAsiaTheme="minorEastAsia"/>
        </w:rPr>
      </w:pPr>
    </w:p>
    <w:p w:rsidR="00D061BB" w:rsidRPr="00091507" w:rsidRDefault="00D061BB" w:rsidP="00D061BB">
      <w:pPr>
        <w:pStyle w:val="Algorithm"/>
        <w:rPr>
          <w:ins w:id="462" w:author="Andrew" w:date="2015-04-17T05:09:00Z"/>
          <w:rFonts w:eastAsiaTheme="minorEastAsia"/>
        </w:rPr>
      </w:pPr>
      <m:oMath>
        <m:r>
          <w:ins w:id="463" w:author="Andrew" w:date="2015-04-17T05:09:00Z">
            <w:rPr>
              <w:rFonts w:ascii="Cambria Math" w:hAnsi="Cambria Math"/>
            </w:rPr>
            <m:t>NetworkJacobian(W,V,x)</m:t>
          </w:ins>
        </m:r>
      </m:oMath>
      <w:ins w:id="464" w:author="Andrew" w:date="2015-04-17T05:09:00Z">
        <w:r>
          <w:rPr>
            <w:rFonts w:eastAsiaTheme="minorEastAsia"/>
          </w:rPr>
          <w:t xml:space="preserve"> </w:t>
        </w:r>
      </w:ins>
    </w:p>
    <w:p w:rsidR="00D061BB" w:rsidRDefault="00D061BB" w:rsidP="00D061BB">
      <w:pPr>
        <w:pStyle w:val="Algorithm"/>
        <w:rPr>
          <w:ins w:id="465" w:author="Andrew" w:date="2015-04-17T05:09:00Z"/>
        </w:rPr>
      </w:pPr>
      <w:ins w:id="466" w:author="Andrew" w:date="2015-04-17T05:09:00Z">
        <w:r w:rsidRPr="00CB7899">
          <w:rPr>
            <w:b/>
          </w:rPr>
          <w:t>Input</w:t>
        </w:r>
        <w:proofErr w:type="gramStart"/>
        <w:r>
          <w:t>:</w:t>
        </w:r>
        <w:r>
          <w:tab/>
        </w:r>
        <w:r>
          <w:tab/>
        </w:r>
        <m:oMath>
          <m:r>
            <w:rPr>
              <w:rFonts w:ascii="Cambria Math" w:hAnsi="Cambria Math"/>
            </w:rPr>
            <m:t>W</m:t>
          </m:r>
        </m:oMath>
        <w:r>
          <w:t>:</w:t>
        </w:r>
        <w:proofErr w:type="gramEnd"/>
        <w:r>
          <w:t xml:space="preserve"> weights from hidden layer to output layer</w:t>
        </w:r>
      </w:ins>
    </w:p>
    <w:p w:rsidR="00D061BB" w:rsidRDefault="00D061BB" w:rsidP="00D061BB">
      <w:pPr>
        <w:pStyle w:val="Algorithm"/>
        <w:ind w:left="720" w:firstLine="720"/>
        <w:rPr>
          <w:ins w:id="467" w:author="Andrew" w:date="2015-04-17T05:09:00Z"/>
        </w:rPr>
      </w:pPr>
      <m:oMath>
        <m:r>
          <w:ins w:id="468" w:author="Andrew" w:date="2015-04-17T05:09:00Z">
            <w:rPr>
              <w:rFonts w:ascii="Cambria Math" w:hAnsi="Cambria Math"/>
            </w:rPr>
            <m:t>V</m:t>
          </w:ins>
        </m:r>
      </m:oMath>
      <w:ins w:id="469" w:author="Andrew" w:date="2015-04-17T05:09:00Z">
        <w:r>
          <w:t xml:space="preserve">: </w:t>
        </w:r>
        <w:proofErr w:type="gramStart"/>
        <w:r>
          <w:t>weights</w:t>
        </w:r>
        <w:proofErr w:type="gramEnd"/>
        <w:r>
          <w:t xml:space="preserve"> from input layer to hidden layer</w:t>
        </w:r>
      </w:ins>
    </w:p>
    <w:p w:rsidR="00D061BB" w:rsidRDefault="00D061BB" w:rsidP="00D061BB">
      <w:pPr>
        <w:pStyle w:val="Algorithm"/>
        <w:ind w:left="720" w:firstLine="720"/>
        <w:rPr>
          <w:ins w:id="470" w:author="Andrew" w:date="2015-04-17T05:09:00Z"/>
        </w:rPr>
      </w:pPr>
      <m:oMath>
        <m:r>
          <w:ins w:id="471" w:author="Andrew" w:date="2015-04-17T05:09:00Z">
            <w:rPr>
              <w:rFonts w:ascii="Cambria Math" w:hAnsi="Cambria Math"/>
            </w:rPr>
            <m:t>x</m:t>
          </w:ins>
        </m:r>
      </m:oMath>
      <w:ins w:id="472" w:author="Andrew" w:date="2015-04-17T05:09:00Z">
        <w:r>
          <w:t xml:space="preserve">: </w:t>
        </w:r>
        <w:proofErr w:type="gramStart"/>
        <w:r>
          <w:t>input</w:t>
        </w:r>
        <w:proofErr w:type="gramEnd"/>
        <w:r>
          <w:t xml:space="preserve"> vector</w:t>
        </w:r>
      </w:ins>
    </w:p>
    <w:p w:rsidR="00D061BB" w:rsidRDefault="00D061BB" w:rsidP="00D061BB">
      <w:pPr>
        <w:pStyle w:val="Algorithm"/>
        <w:rPr>
          <w:ins w:id="473" w:author="Andrew" w:date="2015-04-17T05:09:00Z"/>
        </w:rPr>
      </w:pPr>
      <w:ins w:id="474" w:author="Andrew" w:date="2015-04-17T05:09:00Z">
        <w:r w:rsidRPr="00CB7899">
          <w:rPr>
            <w:b/>
          </w:rPr>
          <w:lastRenderedPageBreak/>
          <w:t>Output</w:t>
        </w:r>
        <w:r>
          <w:t>:</w:t>
        </w:r>
        <w:r>
          <w:tab/>
        </w:r>
        <w:r>
          <w:tab/>
          <w:t>Jacobian matrix for the network evaluated at the given input vector</w:t>
        </w:r>
      </w:ins>
    </w:p>
    <w:p w:rsidR="00D061BB" w:rsidRDefault="00D061BB" w:rsidP="00D061BB">
      <w:pPr>
        <w:pStyle w:val="Algorithm"/>
        <w:rPr>
          <w:ins w:id="475" w:author="Andrew" w:date="2015-04-17T05:09:00Z"/>
        </w:rPr>
      </w:pPr>
      <w:proofErr w:type="gramStart"/>
      <w:ins w:id="476" w:author="Andrew" w:date="2015-04-17T05:09:00Z">
        <w:r w:rsidRPr="00D359ED">
          <w:rPr>
            <w:b/>
          </w:rPr>
          <w:t>for</w:t>
        </w:r>
        <w:proofErr w:type="gramEnd"/>
        <w:r>
          <w:t xml:space="preserve"> </w:t>
        </w:r>
        <m:oMath>
          <m:r>
            <w:rPr>
              <w:rFonts w:ascii="Cambria Math" w:hAnsi="Cambria Math"/>
            </w:rPr>
            <m:t>i=1</m:t>
          </m:r>
        </m:oMath>
        <w:r>
          <w:t xml:space="preserve"> </w:t>
        </w:r>
        <w:r w:rsidRPr="00D359ED">
          <w:rPr>
            <w:b/>
          </w:rPr>
          <w:t>to</w:t>
        </w:r>
        <w:r>
          <w:t xml:space="preserve"> </w:t>
        </w:r>
        <m:oMath>
          <m:r>
            <w:rPr>
              <w:rFonts w:ascii="Cambria Math" w:hAnsi="Cambria Math"/>
            </w:rPr>
            <m:t>length(x)</m:t>
          </m:r>
        </m:oMath>
        <w:r>
          <w:t>:</w:t>
        </w:r>
      </w:ins>
    </w:p>
    <w:p w:rsidR="00D061BB" w:rsidRDefault="00D061BB" w:rsidP="00D061BB">
      <w:pPr>
        <w:pStyle w:val="Algorithm"/>
        <w:rPr>
          <w:ins w:id="477" w:author="Andrew" w:date="2015-04-17T05:09:00Z"/>
        </w:rPr>
      </w:pPr>
      <w:ins w:id="478" w:author="Andrew" w:date="2015-04-17T05:09:00Z">
        <w:r>
          <w:tab/>
        </w:r>
        <w:proofErr w:type="gramStart"/>
        <w:r w:rsidRPr="00D359ED">
          <w:rPr>
            <w:b/>
          </w:rPr>
          <w:t>for</w:t>
        </w:r>
        <w:proofErr w:type="gramEnd"/>
        <w:r>
          <w:t xml:space="preserve"> </w:t>
        </w:r>
        <m:oMath>
          <m:r>
            <w:rPr>
              <w:rFonts w:ascii="Cambria Math" w:hAnsi="Cambria Math"/>
            </w:rPr>
            <m:t>k=1</m:t>
          </m:r>
        </m:oMath>
        <w:r>
          <w:t xml:space="preserve"> </w:t>
        </w:r>
        <w:r w:rsidRPr="00D359ED">
          <w:rPr>
            <w:b/>
          </w:rPr>
          <w:t>to</w:t>
        </w:r>
        <w:r>
          <w:t xml:space="preserve"> </w:t>
        </w:r>
        <m:oMath>
          <m:r>
            <w:rPr>
              <w:rFonts w:ascii="Cambria Math" w:hAnsi="Cambria Math"/>
            </w:rPr>
            <m:t>rows(W)</m:t>
          </m:r>
        </m:oMath>
        <w:r>
          <w:t>:</w:t>
        </w:r>
      </w:ins>
    </w:p>
    <w:p w:rsidR="00D061BB" w:rsidRDefault="00D061BB" w:rsidP="00D061BB">
      <w:pPr>
        <w:pStyle w:val="Algorithm"/>
        <w:rPr>
          <w:ins w:id="479" w:author="Andrew" w:date="2015-04-17T05:09:00Z"/>
        </w:rPr>
      </w:pPr>
      <w:ins w:id="480" w:author="Andrew" w:date="2015-04-17T05:09:00Z">
        <w:r>
          <w:tab/>
        </w:r>
        <w:r>
          <w:tab/>
        </w:r>
        <m:oMath>
          <m:r>
            <w:rPr>
              <w:rFonts w:ascii="Cambria Math" w:hAnsi="Cambria Math"/>
            </w:rPr>
            <m:t>o=0</m:t>
          </m:r>
        </m:oMath>
      </w:ins>
    </w:p>
    <w:p w:rsidR="00D061BB" w:rsidRPr="00D359ED" w:rsidRDefault="00D061BB" w:rsidP="00D061BB">
      <w:pPr>
        <w:pStyle w:val="Algorithm"/>
        <w:ind w:left="720" w:firstLine="720"/>
        <w:rPr>
          <w:ins w:id="481" w:author="Andrew" w:date="2015-04-17T05:09:00Z"/>
          <w:rFonts w:eastAsiaTheme="minorEastAsia"/>
        </w:rPr>
      </w:pPr>
      <m:oMath>
        <m:r>
          <w:ins w:id="482" w:author="Andrew" w:date="2015-04-17T05:09:00Z">
            <w:rPr>
              <w:rFonts w:ascii="Cambria Math" w:hAnsi="Cambria Math"/>
            </w:rPr>
            <m:t>d=0</m:t>
          </w:ins>
        </m:r>
      </m:oMath>
      <w:ins w:id="483" w:author="Andrew" w:date="2015-04-17T05:09:00Z">
        <w:r>
          <w:rPr>
            <w:rFonts w:eastAsiaTheme="minorEastAsia"/>
          </w:rPr>
          <w:t xml:space="preserve"> </w:t>
        </w:r>
      </w:ins>
    </w:p>
    <w:p w:rsidR="00D061BB" w:rsidRDefault="00D061BB" w:rsidP="00D061BB">
      <w:pPr>
        <w:pStyle w:val="Algorithm"/>
        <w:rPr>
          <w:ins w:id="484" w:author="Andrew" w:date="2015-04-17T05:09:00Z"/>
        </w:rPr>
      </w:pPr>
      <w:ins w:id="485" w:author="Andrew" w:date="2015-04-17T05:09:00Z">
        <w:r>
          <w:tab/>
        </w:r>
        <w:r>
          <w:tab/>
        </w:r>
        <w:proofErr w:type="gramStart"/>
        <w:r w:rsidRPr="00D359ED">
          <w:rPr>
            <w:b/>
          </w:rPr>
          <w:t>for</w:t>
        </w:r>
        <w:proofErr w:type="gramEnd"/>
        <w:r>
          <w:t xml:space="preserve"> </w:t>
        </w:r>
        <m:oMath>
          <m:r>
            <w:rPr>
              <w:rFonts w:ascii="Cambria Math" w:hAnsi="Cambria Math"/>
            </w:rPr>
            <m:t>j=1</m:t>
          </m:r>
        </m:oMath>
        <w:r>
          <w:t xml:space="preserve"> </w:t>
        </w:r>
        <w:r w:rsidRPr="00D359ED">
          <w:rPr>
            <w:b/>
          </w:rPr>
          <w:t>to</w:t>
        </w:r>
        <w:r>
          <w:t xml:space="preserve"> </w:t>
        </w:r>
        <m:oMath>
          <m:r>
            <w:rPr>
              <w:rFonts w:ascii="Cambria Math" w:hAnsi="Cambria Math"/>
            </w:rPr>
            <m:t>cols(V)</m:t>
          </m:r>
        </m:oMath>
        <w:r>
          <w:t>:</w:t>
        </w:r>
      </w:ins>
    </w:p>
    <w:p w:rsidR="00D061BB" w:rsidRPr="00D359ED" w:rsidRDefault="00D061BB" w:rsidP="00D061BB">
      <w:pPr>
        <w:pStyle w:val="Algorithm"/>
        <w:rPr>
          <w:ins w:id="486" w:author="Andrew" w:date="2015-04-17T05:09:00Z"/>
          <w:rFonts w:eastAsiaTheme="minorEastAsia"/>
        </w:rPr>
      </w:pPr>
      <w:ins w:id="487" w:author="Andrew" w:date="2015-04-17T05:09:00Z">
        <w:r>
          <w:rPr>
            <w:rFonts w:eastAsiaTheme="minorEastAsia"/>
          </w:rPr>
          <w:tab/>
        </w:r>
        <w:r>
          <w:rPr>
            <w:rFonts w:eastAsiaTheme="minorEastAsia"/>
          </w:rPr>
          <w:tab/>
        </w:r>
        <w:r>
          <w:rPr>
            <w:rFonts w:eastAsiaTheme="minorEastAsia"/>
          </w:rPr>
          <w:tab/>
        </w:r>
        <m:oMath>
          <m:r>
            <w:rPr>
              <w:rFonts w:ascii="Cambria Math" w:hAnsi="Cambria Math"/>
            </w:rPr>
            <m:t>o=o+</m:t>
          </m:r>
          <m:sSub>
            <m:sSubPr>
              <m:ctrlPr>
                <w:rPr>
                  <w:rFonts w:ascii="Cambria Math" w:hAnsi="Cambria Math"/>
                  <w:i/>
                </w:rPr>
              </m:ctrlPr>
            </m:sSubPr>
            <m:e>
              <m:r>
                <w:rPr>
                  <w:rFonts w:ascii="Cambria Math" w:hAnsi="Cambria Math"/>
                </w:rPr>
                <m:t>W</m:t>
              </m:r>
            </m:e>
            <m:sub>
              <m:r>
                <w:rPr>
                  <w:rFonts w:ascii="Cambria Math" w:hAnsi="Cambria Math"/>
                </w:rPr>
                <m:t>k,j</m:t>
              </m:r>
            </m:sub>
          </m:sSub>
          <m:r>
            <w:rPr>
              <w:rFonts w:ascii="Cambria Math" w:hAnsi="Cambria Math"/>
            </w:rPr>
            <m:t>⋅ hidden_transfer(</m:t>
          </m:r>
          <m:sSub>
            <m:sSubPr>
              <m:ctrlPr>
                <w:rPr>
                  <w:rFonts w:ascii="Cambria Math" w:hAnsi="Cambria Math"/>
                  <w:i/>
                </w:rPr>
              </m:ctrlPr>
            </m:sSubPr>
            <m:e>
              <m:r>
                <w:rPr>
                  <w:rFonts w:ascii="Cambria Math" w:hAnsi="Cambria Math"/>
                </w:rPr>
                <m:t>V</m:t>
              </m:r>
            </m:e>
            <m:sub>
              <m:r>
                <w:rPr>
                  <w:rFonts w:ascii="Cambria Math" w:hAnsi="Cambria Math"/>
                </w:rPr>
                <m:t>j,i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oMath>
        <w:r>
          <w:rPr>
            <w:rFonts w:eastAsiaTheme="minorEastAsia"/>
          </w:rPr>
          <w:t xml:space="preserve"> </w:t>
        </w:r>
      </w:ins>
    </w:p>
    <w:p w:rsidR="00D061BB" w:rsidRDefault="00D061BB" w:rsidP="00D061BB">
      <w:pPr>
        <w:pStyle w:val="Algorithm"/>
        <w:rPr>
          <w:ins w:id="488" w:author="Andrew" w:date="2015-04-17T05:09:00Z"/>
        </w:rPr>
      </w:pPr>
      <w:ins w:id="489" w:author="Andrew" w:date="2015-04-17T05:09:00Z">
        <w:r>
          <w:tab/>
        </w:r>
        <w:r>
          <w:tab/>
        </w:r>
        <w:r>
          <w:tab/>
        </w:r>
        <m:oMath>
          <m:r>
            <w:rPr>
              <w:rFonts w:ascii="Cambria Math" w:hAnsi="Cambria Math"/>
            </w:rPr>
            <m:t>d=d+</m:t>
          </m:r>
          <m:sSub>
            <m:sSubPr>
              <m:ctrlPr>
                <w:rPr>
                  <w:rFonts w:ascii="Cambria Math" w:hAnsi="Cambria Math"/>
                  <w:i/>
                </w:rPr>
              </m:ctrlPr>
            </m:sSubPr>
            <m:e>
              <m:r>
                <w:rPr>
                  <w:rFonts w:ascii="Cambria Math" w:hAnsi="Cambria Math"/>
                </w:rPr>
                <m:t>W</m:t>
              </m:r>
            </m:e>
            <m:sub>
              <m:r>
                <w:rPr>
                  <w:rFonts w:ascii="Cambria Math" w:hAnsi="Cambria Math"/>
                </w:rPr>
                <m:t>k,j</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j,i</m:t>
              </m:r>
            </m:sub>
          </m:sSub>
          <m:r>
            <w:rPr>
              <w:rFonts w:ascii="Cambria Math" w:hAnsi="Cambria Math"/>
            </w:rPr>
            <m:t>⋅hidden_transfer_deriv(</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oMath>
      </w:ins>
    </w:p>
    <w:p w:rsidR="00D061BB" w:rsidRDefault="00D061BB" w:rsidP="00D061BB">
      <w:pPr>
        <w:pStyle w:val="Algorithm"/>
        <w:rPr>
          <w:ins w:id="490" w:author="Andrew" w:date="2015-04-17T05:09:00Z"/>
          <w:rFonts w:eastAsiaTheme="minorEastAsia"/>
        </w:rPr>
      </w:pPr>
      <w:ins w:id="491" w:author="Andrew" w:date="2015-04-17T05:09:00Z">
        <w:r>
          <w:tab/>
        </w:r>
        <w:r>
          <w:tab/>
        </w:r>
        <m:oMath>
          <m:sSub>
            <m:sSubPr>
              <m:ctrlPr>
                <w:rPr>
                  <w:rFonts w:ascii="Cambria Math" w:hAnsi="Cambria Math"/>
                  <w:i/>
                </w:rPr>
              </m:ctrlPr>
            </m:sSubPr>
            <m:e>
              <m:r>
                <w:rPr>
                  <w:rFonts w:ascii="Cambria Math" w:hAnsi="Cambria Math"/>
                </w:rPr>
                <m:t>J</m:t>
              </m:r>
            </m:e>
            <m:sub>
              <m:r>
                <w:rPr>
                  <w:rFonts w:ascii="Cambria Math" w:hAnsi="Cambria Math"/>
                </w:rPr>
                <m:t>i,k</m:t>
              </m:r>
            </m:sub>
          </m:sSub>
          <m:r>
            <w:rPr>
              <w:rFonts w:ascii="Cambria Math" w:hAnsi="Cambria Math"/>
            </w:rPr>
            <m:t>=output_transfer_deriv(o)⋅d</m:t>
          </m:r>
        </m:oMath>
      </w:ins>
    </w:p>
    <w:p w:rsidR="00D061BB" w:rsidRDefault="00D061BB" w:rsidP="00D061BB">
      <w:pPr>
        <w:pStyle w:val="Algorithm"/>
        <w:rPr>
          <w:ins w:id="492" w:author="Andrew" w:date="2015-04-17T05:09:00Z"/>
          <w:rFonts w:eastAsiaTheme="minorEastAsia"/>
          <w:b/>
        </w:rPr>
      </w:pPr>
      <w:ins w:id="493" w:author="Andrew" w:date="2015-04-17T05:09:00Z">
        <w:r>
          <w:rPr>
            <w:rFonts w:eastAsiaTheme="minorEastAsia"/>
          </w:rPr>
          <w:tab/>
        </w:r>
        <w:r>
          <w:rPr>
            <w:rFonts w:eastAsiaTheme="minorEastAsia"/>
          </w:rPr>
          <w:tab/>
        </w:r>
        <w:proofErr w:type="gramStart"/>
        <w:r w:rsidRPr="00D23C1B">
          <w:rPr>
            <w:rFonts w:eastAsiaTheme="minorEastAsia"/>
            <w:b/>
          </w:rPr>
          <w:t>end</w:t>
        </w:r>
        <w:proofErr w:type="gramEnd"/>
        <w:r w:rsidRPr="00D23C1B">
          <w:rPr>
            <w:rFonts w:eastAsiaTheme="minorEastAsia"/>
            <w:b/>
          </w:rPr>
          <w:t xml:space="preserve"> for</w:t>
        </w:r>
      </w:ins>
    </w:p>
    <w:p w:rsidR="00D061BB" w:rsidRDefault="00D061BB" w:rsidP="00D061BB">
      <w:pPr>
        <w:pStyle w:val="Algorithm"/>
        <w:rPr>
          <w:ins w:id="494" w:author="Andrew" w:date="2015-04-17T05:09:00Z"/>
          <w:rFonts w:eastAsiaTheme="minorEastAsia"/>
          <w:b/>
        </w:rPr>
      </w:pPr>
      <w:ins w:id="495" w:author="Andrew" w:date="2015-04-17T05:09:00Z">
        <w:r>
          <w:rPr>
            <w:rFonts w:eastAsiaTheme="minorEastAsia"/>
            <w:b/>
          </w:rPr>
          <w:tab/>
        </w:r>
        <w:proofErr w:type="gramStart"/>
        <w:r>
          <w:rPr>
            <w:rFonts w:eastAsiaTheme="minorEastAsia"/>
            <w:b/>
          </w:rPr>
          <w:t>end</w:t>
        </w:r>
        <w:proofErr w:type="gramEnd"/>
        <w:r>
          <w:rPr>
            <w:rFonts w:eastAsiaTheme="minorEastAsia"/>
            <w:b/>
          </w:rPr>
          <w:t xml:space="preserve"> for</w:t>
        </w:r>
      </w:ins>
    </w:p>
    <w:p w:rsidR="00D061BB" w:rsidRPr="00D23C1B" w:rsidRDefault="00D061BB" w:rsidP="00D061BB">
      <w:pPr>
        <w:pStyle w:val="Algorithm"/>
        <w:rPr>
          <w:ins w:id="496" w:author="Andrew" w:date="2015-04-17T05:09:00Z"/>
          <w:rFonts w:eastAsiaTheme="minorEastAsia"/>
          <w:b/>
        </w:rPr>
      </w:pPr>
      <w:proofErr w:type="gramStart"/>
      <w:ins w:id="497" w:author="Andrew" w:date="2015-04-17T05:09:00Z">
        <w:r>
          <w:rPr>
            <w:rFonts w:eastAsiaTheme="minorEastAsia"/>
            <w:b/>
          </w:rPr>
          <w:t>end</w:t>
        </w:r>
        <w:proofErr w:type="gramEnd"/>
        <w:r>
          <w:rPr>
            <w:rFonts w:eastAsiaTheme="minorEastAsia"/>
            <w:b/>
          </w:rPr>
          <w:t xml:space="preserve"> for</w:t>
        </w:r>
      </w:ins>
    </w:p>
    <w:p w:rsidR="00D061BB" w:rsidRDefault="00D061BB" w:rsidP="00D061BB">
      <w:pPr>
        <w:pStyle w:val="Algorithm"/>
        <w:rPr>
          <w:ins w:id="498" w:author="Andrew" w:date="2015-04-17T05:09:00Z"/>
        </w:rPr>
      </w:pPr>
      <w:proofErr w:type="gramStart"/>
      <w:ins w:id="499" w:author="Andrew" w:date="2015-04-17T05:09:00Z">
        <w:r w:rsidRPr="00D359ED">
          <w:rPr>
            <w:b/>
          </w:rPr>
          <w:t>return</w:t>
        </w:r>
        <w:proofErr w:type="gramEnd"/>
        <w:r>
          <w:t xml:space="preserve"> </w:t>
        </w:r>
        <m:oMath>
          <m:r>
            <w:rPr>
              <w:rFonts w:ascii="Cambria Math" w:hAnsi="Cambria Math"/>
            </w:rPr>
            <m:t>J</m:t>
          </m:r>
        </m:oMath>
      </w:ins>
    </w:p>
    <w:p w:rsidR="00D061BB" w:rsidRDefault="00D061BB" w:rsidP="00D061BB">
      <w:pPr>
        <w:pStyle w:val="Algorithm"/>
        <w:rPr>
          <w:ins w:id="500" w:author="Andrew" w:date="2015-04-17T05:09:00Z"/>
        </w:rPr>
      </w:pPr>
    </w:p>
    <w:p w:rsidR="00D061BB" w:rsidRDefault="00D061BB" w:rsidP="00D061BB">
      <w:pPr>
        <w:pStyle w:val="Algorithm"/>
        <w:rPr>
          <w:ins w:id="501" w:author="Andrew" w:date="2015-04-17T05:09:00Z"/>
        </w:rPr>
      </w:pPr>
      <m:oMath>
        <m:r>
          <w:ins w:id="502" w:author="Andrew" w:date="2015-04-17T05:09:00Z">
            <w:rPr>
              <w:rFonts w:ascii="Cambria Math" w:hAnsi="Cambria Math"/>
            </w:rPr>
            <m:t>NetworkTotalSensitivity(X,Y)</m:t>
          </w:ins>
        </m:r>
      </m:oMath>
      <w:ins w:id="503" w:author="Andrew" w:date="2015-04-17T05:09:00Z">
        <w:r>
          <w:t xml:space="preserve"> </w:t>
        </w:r>
      </w:ins>
    </w:p>
    <w:p w:rsidR="00D061BB" w:rsidRDefault="00D061BB" w:rsidP="00D061BB">
      <w:pPr>
        <w:pStyle w:val="Algorithm"/>
        <w:rPr>
          <w:ins w:id="504" w:author="Andrew" w:date="2015-04-17T05:09:00Z"/>
        </w:rPr>
      </w:pPr>
      <w:ins w:id="505" w:author="Andrew" w:date="2015-04-17T05:09:00Z">
        <w:r w:rsidRPr="00956DC0">
          <w:rPr>
            <w:b/>
          </w:rPr>
          <w:t>Input</w:t>
        </w:r>
        <w:proofErr w:type="gramStart"/>
        <w:r>
          <w:t>:</w:t>
        </w:r>
        <w:r>
          <w:tab/>
        </w:r>
        <w:r>
          <w:tab/>
        </w:r>
        <m:oMath>
          <m:r>
            <w:rPr>
              <w:rFonts w:ascii="Cambria Math" w:hAnsi="Cambria Math"/>
            </w:rPr>
            <m:t>X</m:t>
          </m:r>
        </m:oMath>
        <w:r>
          <w:t>:</w:t>
        </w:r>
        <w:proofErr w:type="gramEnd"/>
        <w:r>
          <w:t xml:space="preserve"> list of all input examples</w:t>
        </w:r>
      </w:ins>
    </w:p>
    <w:p w:rsidR="00D061BB" w:rsidRDefault="00D061BB" w:rsidP="00D061BB">
      <w:pPr>
        <w:pStyle w:val="Algorithm"/>
        <w:rPr>
          <w:ins w:id="506" w:author="Andrew" w:date="2015-04-17T05:09:00Z"/>
        </w:rPr>
      </w:pPr>
      <w:ins w:id="507" w:author="Andrew" w:date="2015-04-17T05:09:00Z">
        <w:r>
          <w:tab/>
        </w:r>
        <w:r>
          <w:tab/>
        </w:r>
        <m:oMath>
          <m:r>
            <w:rPr>
              <w:rFonts w:ascii="Cambria Math" w:hAnsi="Cambria Math"/>
            </w:rPr>
            <m:t>Y</m:t>
          </m:r>
        </m:oMath>
        <w:r>
          <w:t xml:space="preserve">: </w:t>
        </w:r>
        <w:proofErr w:type="gramStart"/>
        <w:r>
          <w:t>list</w:t>
        </w:r>
        <w:proofErr w:type="gramEnd"/>
        <w:r>
          <w:t xml:space="preserve"> of correct labels for each input example</w:t>
        </w:r>
      </w:ins>
    </w:p>
    <w:p w:rsidR="00D061BB" w:rsidRDefault="00D061BB" w:rsidP="00D061BB">
      <w:pPr>
        <w:pStyle w:val="Algorithm"/>
        <w:rPr>
          <w:ins w:id="508" w:author="Andrew" w:date="2015-04-17T05:09:00Z"/>
        </w:rPr>
      </w:pPr>
      <w:ins w:id="509" w:author="Andrew" w:date="2015-04-17T05:09:00Z">
        <w:r w:rsidRPr="00956DC0">
          <w:rPr>
            <w:b/>
          </w:rPr>
          <w:t>Output</w:t>
        </w:r>
        <w:r>
          <w:t>:</w:t>
        </w:r>
        <w:r>
          <w:tab/>
        </w:r>
        <w:r>
          <w:tab/>
          <w:t>Matrix representing total network sensitivity for each output and input</w:t>
        </w:r>
      </w:ins>
    </w:p>
    <w:p w:rsidR="00D061BB" w:rsidRDefault="00D061BB" w:rsidP="00D061BB">
      <w:pPr>
        <w:pStyle w:val="Algorithm"/>
        <w:rPr>
          <w:ins w:id="510" w:author="Andrew" w:date="2015-04-17T05:09:00Z"/>
        </w:rPr>
      </w:pPr>
      <w:ins w:id="511" w:author="Andrew" w:date="2015-04-17T05:09:00Z">
        <w:r>
          <w:tab/>
        </w:r>
        <w:r>
          <w:tab/>
          <w:t>Network accuracy</w:t>
        </w:r>
      </w:ins>
    </w:p>
    <w:p w:rsidR="00D061BB" w:rsidRDefault="00D061BB" w:rsidP="00D061BB">
      <w:pPr>
        <w:pStyle w:val="Algorithm"/>
        <w:rPr>
          <w:ins w:id="512" w:author="Andrew" w:date="2015-04-17T05:09:00Z"/>
        </w:rPr>
      </w:pPr>
      <w:proofErr w:type="gramStart"/>
      <w:ins w:id="513" w:author="Andrew" w:date="2015-04-17T05:09:00Z">
        <w:r w:rsidRPr="008A5C64">
          <w:rPr>
            <w:b/>
          </w:rPr>
          <w:t>for</w:t>
        </w:r>
        <w:proofErr w:type="gramEnd"/>
        <w:r>
          <w:t xml:space="preserve"> </w:t>
        </w:r>
        <m:oMath>
          <m:r>
            <w:rPr>
              <w:rFonts w:ascii="Cambria Math" w:hAnsi="Cambria Math"/>
            </w:rPr>
            <m:t>i=1</m:t>
          </m:r>
        </m:oMath>
        <w:r>
          <w:t xml:space="preserve"> </w:t>
        </w:r>
        <w:r w:rsidRPr="008A5C64">
          <w:rPr>
            <w:b/>
          </w:rPr>
          <w:t>to</w:t>
        </w:r>
        <w:r>
          <w:t xml:space="preserve"> </w:t>
        </w:r>
        <m:oMath>
          <m:r>
            <w:rPr>
              <w:rFonts w:ascii="Cambria Math" w:hAnsi="Cambria Math"/>
            </w:rPr>
            <m:t>100</m:t>
          </m:r>
        </m:oMath>
        <w:r>
          <w:t>:</w:t>
        </w:r>
      </w:ins>
    </w:p>
    <w:p w:rsidR="00D061BB" w:rsidRDefault="00D061BB" w:rsidP="00D061BB">
      <w:pPr>
        <w:pStyle w:val="Algorithm"/>
        <w:rPr>
          <w:ins w:id="514" w:author="Andrew" w:date="2015-04-17T05:09:00Z"/>
          <w:rFonts w:eastAsiaTheme="minorEastAsia"/>
        </w:rPr>
      </w:pPr>
      <w:ins w:id="515" w:author="Andrew" w:date="2015-04-17T05:09:00Z">
        <w:r>
          <w:tab/>
        </w:r>
        <m:oMath>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=train_network</m:t>
          </m:r>
          <m:d>
            <m:dPr>
              <m:ctrlPr>
                <w:rPr>
                  <w:rFonts w:ascii="Cambria Math" w:hAnsi="Cambria Math"/>
                  <w:i/>
                </w:rPr>
              </m:ctrlPr>
            </m:dPr>
            <m:e>
              <m:r>
                <w:rPr>
                  <w:rFonts w:ascii="Cambria Math" w:hAnsi="Cambria Math"/>
                </w:rPr>
                <m:t>X,Y</m:t>
              </m:r>
            </m:e>
          </m:d>
        </m:oMath>
      </w:ins>
    </w:p>
    <w:p w:rsidR="00D061BB" w:rsidRDefault="00D061BB" w:rsidP="00D061BB">
      <w:pPr>
        <w:pStyle w:val="Algorithm"/>
        <w:rPr>
          <w:ins w:id="516" w:author="Andrew" w:date="2015-04-17T05:09:00Z"/>
          <w:rFonts w:eastAsiaTheme="minorEastAsia"/>
          <w:b/>
        </w:rPr>
      </w:pPr>
      <w:proofErr w:type="gramStart"/>
      <w:ins w:id="517" w:author="Andrew" w:date="2015-04-17T05:09:00Z">
        <w:r>
          <w:rPr>
            <w:rFonts w:eastAsiaTheme="minorEastAsia"/>
            <w:b/>
          </w:rPr>
          <w:t>end</w:t>
        </w:r>
        <w:proofErr w:type="gramEnd"/>
        <w:r>
          <w:rPr>
            <w:rFonts w:eastAsiaTheme="minorEastAsia"/>
            <w:b/>
          </w:rPr>
          <w:t xml:space="preserve"> for</w:t>
        </w:r>
      </w:ins>
    </w:p>
    <w:p w:rsidR="00D061BB" w:rsidRDefault="00D061BB" w:rsidP="00D061BB">
      <w:pPr>
        <w:pStyle w:val="Algorithm"/>
        <w:rPr>
          <w:ins w:id="518" w:author="Andrew" w:date="2015-04-17T05:09:00Z"/>
        </w:rPr>
      </w:pPr>
      <w:proofErr w:type="gramStart"/>
      <w:ins w:id="519" w:author="Andrew" w:date="2015-04-17T05:09:00Z">
        <w:r w:rsidRPr="00D359ED">
          <w:rPr>
            <w:b/>
          </w:rPr>
          <w:t>for</w:t>
        </w:r>
        <w:proofErr w:type="gramEnd"/>
        <w:r>
          <w:t xml:space="preserve"> </w:t>
        </w:r>
        <m:oMath>
          <m:r>
            <w:rPr>
              <w:rFonts w:ascii="Cambria Math" w:hAnsi="Cambria Math"/>
            </w:rPr>
            <m:t>i=1</m:t>
          </m:r>
        </m:oMath>
        <w:r>
          <w:t xml:space="preserve"> </w:t>
        </w:r>
        <w:r w:rsidRPr="00D359ED">
          <w:rPr>
            <w:b/>
          </w:rPr>
          <w:t>to</w:t>
        </w:r>
        <w:r>
          <w:t xml:space="preserve"> </w:t>
        </w:r>
        <m:oMath>
          <m:r>
            <w:rPr>
              <w:rFonts w:ascii="Cambria Math" w:hAnsi="Cambria Math"/>
            </w:rPr>
            <m:t>length</m:t>
          </m:r>
          <m:d>
            <m:dPr>
              <m:ctrlPr>
                <w:rPr>
                  <w:rFonts w:ascii="Cambria Math" w:hAnsi="Cambria Math"/>
                  <w:i/>
                </w:rPr>
              </m:ctrlPr>
            </m:dPr>
            <m:e>
              <m:r>
                <w:rPr>
                  <w:rFonts w:ascii="Cambria Math" w:hAnsi="Cambria Math"/>
                </w:rPr>
                <m:t>x: x∈X</m:t>
              </m:r>
            </m:e>
          </m:d>
        </m:oMath>
        <w:r>
          <w:t>:</w:t>
        </w:r>
      </w:ins>
    </w:p>
    <w:p w:rsidR="00D061BB" w:rsidRDefault="00D061BB" w:rsidP="00D061BB">
      <w:pPr>
        <w:pStyle w:val="Algorithm"/>
        <w:ind w:firstLine="720"/>
        <w:rPr>
          <w:ins w:id="520" w:author="Andrew" w:date="2015-04-17T05:09:00Z"/>
        </w:rPr>
      </w:pPr>
      <w:proofErr w:type="gramStart"/>
      <w:ins w:id="521" w:author="Andrew" w:date="2015-04-17T05:09:00Z">
        <w:r w:rsidRPr="00D359ED">
          <w:rPr>
            <w:b/>
          </w:rPr>
          <w:t>for</w:t>
        </w:r>
        <w:proofErr w:type="gramEnd"/>
        <w:r>
          <w:t xml:space="preserve"> </w:t>
        </w:r>
        <m:oMath>
          <m:r>
            <w:rPr>
              <w:rFonts w:ascii="Cambria Math" w:hAnsi="Cambria Math"/>
            </w:rPr>
            <m:t>k=1</m:t>
          </m:r>
        </m:oMath>
        <w:r>
          <w:t xml:space="preserve"> </w:t>
        </w:r>
        <w:r w:rsidRPr="00D359ED">
          <w:rPr>
            <w:b/>
          </w:rPr>
          <w:t>to</w:t>
        </w:r>
        <w:r>
          <w:t xml:space="preserve"> </w:t>
        </w:r>
        <m:oMath>
          <m:r>
            <w:rPr>
              <w:rFonts w:ascii="Cambria Math" w:hAnsi="Cambria Math"/>
            </w:rPr>
            <m:t>rows(</m:t>
          </m:r>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m:t>
          </m:r>
        </m:oMath>
        <w:r>
          <w:t>:</w:t>
        </w:r>
      </w:ins>
    </w:p>
    <w:p w:rsidR="00D061BB" w:rsidRDefault="00D061BB" w:rsidP="00D061BB">
      <w:pPr>
        <w:pStyle w:val="Algorithm"/>
        <w:rPr>
          <w:ins w:id="522" w:author="Andrew" w:date="2015-04-17T05:09:00Z"/>
          <w:rFonts w:eastAsiaTheme="minorEastAsia"/>
        </w:rPr>
      </w:pPr>
      <w:ins w:id="523" w:author="Andrew" w:date="2015-04-17T05:09:00Z">
        <w:r>
          <w:tab/>
        </w:r>
        <w:r>
          <w:tab/>
        </w:r>
        <m:oMath>
          <m:r>
            <w:rPr>
              <w:rFonts w:ascii="Cambria Math" w:hAnsi="Cambria Math"/>
            </w:rPr>
            <m:t>s</m:t>
          </m:r>
          <m:sSub>
            <m:sSubPr>
              <m:ctrlPr>
                <w:rPr>
                  <w:rFonts w:ascii="Cambria Math" w:hAnsi="Cambria Math"/>
                  <w:i/>
                </w:rPr>
              </m:ctrlPr>
            </m:sSubPr>
            <m:e>
              <m:r>
                <w:rPr>
                  <w:rFonts w:ascii="Cambria Math" w:hAnsi="Cambria Math"/>
                </w:rPr>
                <m:t>s</m:t>
              </m:r>
            </m:e>
            <m:sub>
              <m:r>
                <w:rPr>
                  <w:rFonts w:ascii="Cambria Math" w:hAnsi="Cambria Math"/>
                </w:rPr>
                <m:t>i,k</m:t>
              </m:r>
            </m:sub>
          </m:sSub>
          <m:r>
            <w:rPr>
              <w:rFonts w:ascii="Cambria Math" w:hAnsi="Cambria Math"/>
            </w:rPr>
            <m:t>=0</m:t>
          </m:r>
        </m:oMath>
      </w:ins>
    </w:p>
    <w:p w:rsidR="00D061BB" w:rsidRPr="008A5C64" w:rsidRDefault="00D061BB" w:rsidP="00D061BB">
      <w:pPr>
        <w:pStyle w:val="Algorithm"/>
        <w:rPr>
          <w:ins w:id="524" w:author="Andrew" w:date="2015-04-17T05:09:00Z"/>
          <w:b/>
        </w:rPr>
      </w:pPr>
      <w:ins w:id="525" w:author="Andrew" w:date="2015-04-17T05:09:00Z">
        <w:r>
          <w:rPr>
            <w:rFonts w:eastAsiaTheme="minorEastAsia"/>
          </w:rPr>
          <w:tab/>
        </w:r>
        <w:proofErr w:type="gramStart"/>
        <w:r>
          <w:rPr>
            <w:b/>
          </w:rPr>
          <w:t>end</w:t>
        </w:r>
        <w:proofErr w:type="gramEnd"/>
        <w:r>
          <w:rPr>
            <w:b/>
          </w:rPr>
          <w:t xml:space="preserve"> for</w:t>
        </w:r>
      </w:ins>
    </w:p>
    <w:p w:rsidR="00D061BB" w:rsidRPr="00A21DB1" w:rsidRDefault="00D061BB" w:rsidP="00D061BB">
      <w:pPr>
        <w:pStyle w:val="Algorithm"/>
        <w:rPr>
          <w:ins w:id="526" w:author="Andrew" w:date="2015-04-17T05:09:00Z"/>
          <w:b/>
        </w:rPr>
      </w:pPr>
      <w:proofErr w:type="gramStart"/>
      <w:ins w:id="527" w:author="Andrew" w:date="2015-04-17T05:09:00Z">
        <w:r>
          <w:rPr>
            <w:b/>
          </w:rPr>
          <w:t>end</w:t>
        </w:r>
        <w:proofErr w:type="gramEnd"/>
        <w:r>
          <w:rPr>
            <w:b/>
          </w:rPr>
          <w:t xml:space="preserve"> for</w:t>
        </w:r>
      </w:ins>
    </w:p>
    <w:p w:rsidR="00D061BB" w:rsidRDefault="00D061BB" w:rsidP="00D061BB">
      <w:pPr>
        <w:pStyle w:val="Algorithm"/>
        <w:rPr>
          <w:ins w:id="528" w:author="Andrew" w:date="2015-04-17T05:09:00Z"/>
        </w:rPr>
      </w:pPr>
      <w:proofErr w:type="gramStart"/>
      <w:ins w:id="529" w:author="Andrew" w:date="2015-04-17T05:09:00Z">
        <w:r>
          <w:rPr>
            <w:b/>
          </w:rPr>
          <w:t>f</w:t>
        </w:r>
        <w:r w:rsidRPr="008A5C64">
          <w:rPr>
            <w:b/>
          </w:rPr>
          <w:t>or</w:t>
        </w:r>
        <w:proofErr w:type="gramEnd"/>
        <w:r w:rsidRPr="008A5C64">
          <w:rPr>
            <w:b/>
          </w:rPr>
          <w:t xml:space="preserve"> each example</w:t>
        </w:r>
        <w:r>
          <w:t xml:space="preserve"> </w:t>
        </w:r>
        <m:oMath>
          <m:r>
            <w:rPr>
              <w:rFonts w:ascii="Cambria Math" w:hAnsi="Cambria Math"/>
            </w:rPr>
            <m:t>x∈X</m:t>
          </m:r>
        </m:oMath>
        <w:r>
          <w:t>:</w:t>
        </w:r>
      </w:ins>
    </w:p>
    <w:p w:rsidR="00D061BB" w:rsidRDefault="00D061BB" w:rsidP="00D061BB">
      <w:pPr>
        <w:pStyle w:val="Algorithm"/>
        <w:ind w:firstLine="720"/>
        <w:rPr>
          <w:ins w:id="530" w:author="Andrew" w:date="2015-04-17T05:09:00Z"/>
        </w:rPr>
      </w:pPr>
      <w:proofErr w:type="gramStart"/>
      <w:ins w:id="531" w:author="Andrew" w:date="2015-04-17T05:09:00Z">
        <w:r w:rsidRPr="00D359ED">
          <w:rPr>
            <w:b/>
          </w:rPr>
          <w:t>for</w:t>
        </w:r>
        <w:proofErr w:type="gramEnd"/>
        <w:r>
          <w:t xml:space="preserve"> </w:t>
        </w:r>
        <m:oMath>
          <m:r>
            <w:rPr>
              <w:rFonts w:ascii="Cambria Math" w:hAnsi="Cambria Math"/>
            </w:rPr>
            <m:t>i=1</m:t>
          </m:r>
        </m:oMath>
        <w:r>
          <w:t xml:space="preserve"> </w:t>
        </w:r>
        <w:r w:rsidRPr="00D359ED">
          <w:rPr>
            <w:b/>
          </w:rPr>
          <w:t>to</w:t>
        </w:r>
        <w:r>
          <w:t xml:space="preserve"> </w:t>
        </w:r>
        <m:oMath>
          <m:r>
            <w:rPr>
              <w:rFonts w:ascii="Cambria Math" w:hAnsi="Cambria Math"/>
            </w:rPr>
            <m:t>length</m:t>
          </m:r>
          <m:d>
            <m:dPr>
              <m:ctrlPr>
                <w:rPr>
                  <w:rFonts w:ascii="Cambria Math" w:hAnsi="Cambria Math"/>
                  <w:i/>
                </w:rPr>
              </m:ctrlPr>
            </m:dPr>
            <m:e>
              <m:r>
                <w:rPr>
                  <w:rFonts w:ascii="Cambria Math" w:hAnsi="Cambria Math"/>
                </w:rPr>
                <m:t>x</m:t>
              </m:r>
            </m:e>
          </m:d>
        </m:oMath>
      </w:ins>
    </w:p>
    <w:p w:rsidR="00D061BB" w:rsidRDefault="00D061BB" w:rsidP="00D061BB">
      <w:pPr>
        <w:pStyle w:val="Algorithm"/>
        <w:ind w:left="720" w:firstLine="720"/>
        <w:rPr>
          <w:ins w:id="532" w:author="Andrew" w:date="2015-04-17T05:09:00Z"/>
        </w:rPr>
      </w:pPr>
      <w:proofErr w:type="gramStart"/>
      <w:ins w:id="533" w:author="Andrew" w:date="2015-04-17T05:09:00Z">
        <w:r w:rsidRPr="00D359ED">
          <w:rPr>
            <w:b/>
          </w:rPr>
          <w:t>for</w:t>
        </w:r>
        <w:proofErr w:type="gramEnd"/>
        <w:r>
          <w:t xml:space="preserve"> </w:t>
        </w:r>
        <m:oMath>
          <m:r>
            <w:rPr>
              <w:rFonts w:ascii="Cambria Math" w:hAnsi="Cambria Math"/>
            </w:rPr>
            <m:t>k=1</m:t>
          </m:r>
        </m:oMath>
        <w:r>
          <w:t xml:space="preserve"> </w:t>
        </w:r>
        <w:r w:rsidRPr="00D359ED">
          <w:rPr>
            <w:b/>
          </w:rPr>
          <w:t>to</w:t>
        </w:r>
        <w:r>
          <w:t xml:space="preserve"> </w:t>
        </w:r>
        <m:oMath>
          <m:r>
            <w:rPr>
              <w:rFonts w:ascii="Cambria Math" w:hAnsi="Cambria Math"/>
            </w:rPr>
            <m:t>rows(</m:t>
          </m:r>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m:t>
          </m:r>
        </m:oMath>
        <w:r>
          <w:t>:</w:t>
        </w:r>
      </w:ins>
    </w:p>
    <w:p w:rsidR="00D061BB" w:rsidRDefault="00D061BB" w:rsidP="00D061BB">
      <w:pPr>
        <w:pStyle w:val="Algorithm"/>
        <w:rPr>
          <w:ins w:id="534" w:author="Andrew" w:date="2015-04-17T05:09:00Z"/>
          <w:rFonts w:eastAsiaTheme="minorEastAsia"/>
        </w:rPr>
      </w:pPr>
      <w:ins w:id="535" w:author="Andrew" w:date="2015-04-17T05:09:00Z">
        <w:r>
          <w:tab/>
        </w:r>
        <w:r>
          <w:tab/>
        </w:r>
        <w:r>
          <w:tab/>
        </w:r>
        <m:oMath>
          <m:sSub>
            <m:sSubPr>
              <m:ctrlPr>
                <w:rPr>
                  <w:rFonts w:ascii="Cambria Math" w:hAnsi="Cambria Math"/>
                  <w:i/>
                </w:rPr>
              </m:ctrlPr>
            </m:sSubPr>
            <m:e>
              <m:r>
                <w:rPr>
                  <w:rFonts w:ascii="Cambria Math" w:hAnsi="Cambria Math"/>
                </w:rPr>
                <m:t>s</m:t>
              </m:r>
            </m:e>
            <m:sub>
              <m:r>
                <w:rPr>
                  <w:rFonts w:ascii="Cambria Math" w:hAnsi="Cambria Math"/>
                </w:rPr>
                <m:t>i,k</m:t>
              </m:r>
            </m:sub>
          </m:sSub>
          <m:r>
            <w:rPr>
              <w:rFonts w:ascii="Cambria Math" w:hAnsi="Cambria Math"/>
            </w:rPr>
            <m:t>=0</m:t>
          </m:r>
        </m:oMath>
      </w:ins>
    </w:p>
    <w:p w:rsidR="00D061BB" w:rsidRPr="008A5C64" w:rsidRDefault="00D061BB" w:rsidP="00D061BB">
      <w:pPr>
        <w:pStyle w:val="Algorithm"/>
        <w:rPr>
          <w:ins w:id="536" w:author="Andrew" w:date="2015-04-17T05:09:00Z"/>
          <w:b/>
        </w:rPr>
      </w:pPr>
      <w:ins w:id="537" w:author="Andrew" w:date="2015-04-17T05:09:00Z">
        <w:r>
          <w:rPr>
            <w:rFonts w:eastAsiaTheme="minorEastAsia"/>
          </w:rPr>
          <w:tab/>
        </w:r>
        <w:r>
          <w:rPr>
            <w:rFonts w:eastAsiaTheme="minorEastAsia"/>
          </w:rPr>
          <w:tab/>
        </w:r>
        <w:proofErr w:type="gramStart"/>
        <w:r>
          <w:rPr>
            <w:b/>
          </w:rPr>
          <w:t>end</w:t>
        </w:r>
        <w:proofErr w:type="gramEnd"/>
        <w:r>
          <w:rPr>
            <w:b/>
          </w:rPr>
          <w:t xml:space="preserve"> for</w:t>
        </w:r>
      </w:ins>
    </w:p>
    <w:p w:rsidR="00D061BB" w:rsidRPr="00E72A10" w:rsidRDefault="00D061BB" w:rsidP="00D061BB">
      <w:pPr>
        <w:pStyle w:val="Algorithm"/>
        <w:rPr>
          <w:ins w:id="538" w:author="Andrew" w:date="2015-04-17T05:09:00Z"/>
          <w:b/>
        </w:rPr>
      </w:pPr>
      <w:ins w:id="539" w:author="Andrew" w:date="2015-04-17T05:09:00Z">
        <w:r>
          <w:rPr>
            <w:rFonts w:eastAsiaTheme="minorEastAsia"/>
          </w:rPr>
          <w:tab/>
        </w:r>
        <w:proofErr w:type="gramStart"/>
        <w:r>
          <w:rPr>
            <w:b/>
          </w:rPr>
          <w:t>end</w:t>
        </w:r>
        <w:proofErr w:type="gramEnd"/>
        <w:r>
          <w:rPr>
            <w:b/>
          </w:rPr>
          <w:t xml:space="preserve"> for</w:t>
        </w:r>
      </w:ins>
    </w:p>
    <w:p w:rsidR="00D061BB" w:rsidRDefault="00D061BB" w:rsidP="00D061BB">
      <w:pPr>
        <w:pStyle w:val="Algorithm"/>
        <w:ind w:firstLine="720"/>
        <w:rPr>
          <w:ins w:id="540" w:author="Andrew" w:date="2015-04-17T05:09:00Z"/>
        </w:rPr>
      </w:pPr>
      <w:proofErr w:type="gramStart"/>
      <w:ins w:id="541" w:author="Andrew" w:date="2015-04-17T05:09:00Z">
        <w:r w:rsidRPr="00E72A10">
          <w:rPr>
            <w:b/>
          </w:rPr>
          <w:t>for</w:t>
        </w:r>
        <w:proofErr w:type="gramEnd"/>
        <w:r>
          <w:t xml:space="preserve"> </w:t>
        </w:r>
        <m:oMath>
          <m:r>
            <w:rPr>
              <w:rFonts w:ascii="Cambria Math" w:hAnsi="Cambria Math"/>
            </w:rPr>
            <m:t>i=1</m:t>
          </m:r>
        </m:oMath>
        <w:r>
          <w:t xml:space="preserve"> </w:t>
        </w:r>
        <w:r w:rsidRPr="00E72A10">
          <w:rPr>
            <w:b/>
          </w:rPr>
          <w:t>to</w:t>
        </w:r>
        <w:r>
          <w:t xml:space="preserve"> </w:t>
        </w:r>
        <m:oMath>
          <m:r>
            <w:rPr>
              <w:rFonts w:ascii="Cambria Math" w:hAnsi="Cambria Math"/>
            </w:rPr>
            <m:t>100</m:t>
          </m:r>
        </m:oMath>
        <w:r>
          <w:t>:</w:t>
        </w:r>
      </w:ins>
    </w:p>
    <w:p w:rsidR="00D061BB" w:rsidRDefault="00D061BB" w:rsidP="00D061BB">
      <w:pPr>
        <w:pStyle w:val="Algorithm"/>
        <w:ind w:left="720" w:firstLine="720"/>
        <w:rPr>
          <w:ins w:id="542" w:author="Andrew" w:date="2015-04-17T05:09:00Z"/>
        </w:rPr>
      </w:pPr>
      <m:oMath>
        <m:r>
          <w:ins w:id="543" w:author="Andrew" w:date="2015-04-17T05:09:00Z">
            <w:rPr>
              <w:rFonts w:ascii="Cambria Math" w:hAnsi="Cambria Math"/>
            </w:rPr>
            <m:t>s=s+NetworkJacobian(</m:t>
          </w:ins>
        </m:r>
        <m:sSub>
          <m:sSubPr>
            <m:ctrlPr>
              <w:ins w:id="544" w:author="Andrew" w:date="2015-04-17T05:09:00Z">
                <w:rPr>
                  <w:rFonts w:ascii="Cambria Math" w:hAnsi="Cambria Math"/>
                  <w:i/>
                </w:rPr>
              </w:ins>
            </m:ctrlPr>
          </m:sSubPr>
          <m:e>
            <m:r>
              <w:ins w:id="545" w:author="Andrew" w:date="2015-04-17T05:09:00Z">
                <w:rPr>
                  <w:rFonts w:ascii="Cambria Math" w:hAnsi="Cambria Math"/>
                </w:rPr>
                <m:t>W</m:t>
              </w:ins>
            </m:r>
          </m:e>
          <m:sub>
            <m:r>
              <w:ins w:id="546" w:author="Andrew" w:date="2015-04-17T05:09:00Z">
                <w:rPr>
                  <w:rFonts w:ascii="Cambria Math" w:hAnsi="Cambria Math"/>
                </w:rPr>
                <m:t>i</m:t>
              </w:ins>
            </m:r>
          </m:sub>
        </m:sSub>
        <m:r>
          <w:ins w:id="547" w:author="Andrew" w:date="2015-04-17T05:09:00Z">
            <w:rPr>
              <w:rFonts w:ascii="Cambria Math" w:hAnsi="Cambria Math"/>
            </w:rPr>
            <m:t>,</m:t>
          </w:ins>
        </m:r>
        <m:sSub>
          <m:sSubPr>
            <m:ctrlPr>
              <w:ins w:id="548" w:author="Andrew" w:date="2015-04-17T05:09:00Z">
                <w:rPr>
                  <w:rFonts w:ascii="Cambria Math" w:hAnsi="Cambria Math"/>
                  <w:i/>
                </w:rPr>
              </w:ins>
            </m:ctrlPr>
          </m:sSubPr>
          <m:e>
            <m:r>
              <w:ins w:id="549" w:author="Andrew" w:date="2015-04-17T05:09:00Z">
                <w:rPr>
                  <w:rFonts w:ascii="Cambria Math" w:hAnsi="Cambria Math"/>
                </w:rPr>
                <m:t>V</m:t>
              </w:ins>
            </m:r>
          </m:e>
          <m:sub>
            <m:r>
              <w:ins w:id="550" w:author="Andrew" w:date="2015-04-17T05:09:00Z">
                <w:rPr>
                  <w:rFonts w:ascii="Cambria Math" w:hAnsi="Cambria Math"/>
                </w:rPr>
                <m:t>i</m:t>
              </w:ins>
            </m:r>
          </m:sub>
        </m:sSub>
        <m:r>
          <w:ins w:id="551" w:author="Andrew" w:date="2015-04-17T05:09:00Z">
            <w:rPr>
              <w:rFonts w:ascii="Cambria Math" w:hAnsi="Cambria Math"/>
            </w:rPr>
            <m:t>,x)</m:t>
          </w:ins>
        </m:r>
      </m:oMath>
      <w:ins w:id="552" w:author="Andrew" w:date="2015-04-17T05:09:00Z">
        <w:r>
          <w:tab/>
        </w:r>
        <w:r>
          <w:tab/>
        </w:r>
        <w:r>
          <w:tab/>
        </w:r>
        <w:r>
          <w:tab/>
        </w:r>
      </w:ins>
    </w:p>
    <w:p w:rsidR="00D061BB" w:rsidRDefault="00D061BB" w:rsidP="00D061BB">
      <w:pPr>
        <w:pStyle w:val="Algorithm"/>
        <w:rPr>
          <w:ins w:id="553" w:author="Andrew" w:date="2015-04-17T05:09:00Z"/>
        </w:rPr>
      </w:pPr>
      <w:ins w:id="554" w:author="Andrew" w:date="2015-04-17T05:09:00Z">
        <w:r>
          <w:tab/>
        </w:r>
        <m:oMath>
          <m:r>
            <w:rPr>
              <w:rFonts w:ascii="Cambria Math" w:hAnsi="Cambria Math"/>
            </w:rPr>
            <m:t>m=</m:t>
          </m:r>
          <m:f>
            <m:fPr>
              <m:ctrlPr>
                <w:rPr>
                  <w:rFonts w:ascii="Cambria Math" w:hAnsi="Cambria Math"/>
                  <w:i/>
                </w:rPr>
              </m:ctrlPr>
            </m:fPr>
            <m:num>
              <m:r>
                <w:rPr>
                  <w:rFonts w:ascii="Cambria Math" w:hAnsi="Cambria Math"/>
                </w:rPr>
                <m:t>s</m:t>
              </m:r>
            </m:num>
            <m:den>
              <m:r>
                <w:rPr>
                  <w:rFonts w:ascii="Cambria Math" w:hAnsi="Cambria Math"/>
                </w:rPr>
                <m:t>100</m:t>
              </m:r>
            </m:den>
          </m:f>
        </m:oMath>
      </w:ins>
    </w:p>
    <w:p w:rsidR="00D061BB" w:rsidRDefault="00D061BB" w:rsidP="00D061BB">
      <w:pPr>
        <w:pStyle w:val="Algorithm"/>
        <w:rPr>
          <w:ins w:id="555" w:author="Andrew" w:date="2015-04-17T05:09:00Z"/>
        </w:rPr>
      </w:pPr>
      <w:ins w:id="556" w:author="Andrew" w:date="2015-04-17T05:09:00Z">
        <w:r>
          <w:tab/>
        </w:r>
        <m:oMath>
          <m:r>
            <w:rPr>
              <w:rFonts w:ascii="Cambria Math" w:hAnsi="Cambria Math"/>
            </w:rPr>
            <m:t>ss=ss+m*m</m:t>
          </m:r>
        </m:oMath>
      </w:ins>
    </w:p>
    <w:p w:rsidR="00D061BB" w:rsidRPr="008A5C64" w:rsidRDefault="00D061BB" w:rsidP="00D061BB">
      <w:pPr>
        <w:pStyle w:val="Algorithm"/>
        <w:rPr>
          <w:ins w:id="557" w:author="Andrew" w:date="2015-04-17T05:09:00Z"/>
          <w:b/>
        </w:rPr>
      </w:pPr>
      <w:proofErr w:type="gramStart"/>
      <w:ins w:id="558" w:author="Andrew" w:date="2015-04-17T05:09:00Z">
        <w:r>
          <w:rPr>
            <w:b/>
          </w:rPr>
          <w:t>end</w:t>
        </w:r>
        <w:proofErr w:type="gramEnd"/>
        <w:r>
          <w:rPr>
            <w:b/>
          </w:rPr>
          <w:t xml:space="preserve"> for</w:t>
        </w:r>
      </w:ins>
    </w:p>
    <w:p w:rsidR="00D061BB" w:rsidRDefault="00D061BB" w:rsidP="00D061BB">
      <w:pPr>
        <w:pStyle w:val="Algorithm"/>
        <w:rPr>
          <w:ins w:id="559" w:author="Andrew" w:date="2015-04-17T05:09:00Z"/>
        </w:rPr>
      </w:pPr>
      <w:proofErr w:type="gramStart"/>
      <w:ins w:id="560" w:author="Andrew" w:date="2015-04-17T05:09:00Z">
        <w:r w:rsidRPr="00640471">
          <w:rPr>
            <w:b/>
          </w:rPr>
          <w:t>return</w:t>
        </w:r>
        <w:r>
          <w:t xml:space="preserve"> </w:t>
        </w:r>
        <w:proofErr w:type="gramEnd"/>
        <m:oMath>
          <m:r>
            <w:rPr>
              <w:rFonts w:ascii="Cambria Math" w:hAnsi="Cambria Math"/>
            </w:rPr>
            <m:t>sqrt</m:t>
          </m:r>
          <m:d>
            <m:dPr>
              <m:ctrlPr>
                <w:rPr>
                  <w:rFonts w:ascii="Cambria Math" w:hAnsi="Cambria Math"/>
                  <w:i/>
                </w:rPr>
              </m:ctrlPr>
            </m:dPr>
            <m:e>
              <m:f>
                <m:fPr>
                  <m:ctrlPr>
                    <w:rPr>
                      <w:rFonts w:ascii="Cambria Math" w:hAnsi="Cambria Math"/>
                      <w:i/>
                    </w:rPr>
                  </m:ctrlPr>
                </m:fPr>
                <m:num>
                  <m:r>
                    <w:rPr>
                      <w:rFonts w:ascii="Cambria Math" w:hAnsi="Cambria Math"/>
                    </w:rPr>
                    <m:t>ss</m:t>
                  </m:r>
                </m:num>
                <m:den>
                  <m:d>
                    <m:dPr>
                      <m:begChr m:val="|"/>
                      <m:endChr m:val="|"/>
                      <m:ctrlPr>
                        <w:rPr>
                          <w:rFonts w:ascii="Cambria Math" w:hAnsi="Cambria Math"/>
                          <w:i/>
                        </w:rPr>
                      </m:ctrlPr>
                    </m:dPr>
                    <m:e>
                      <m:r>
                        <w:rPr>
                          <w:rFonts w:ascii="Cambria Math" w:hAnsi="Cambria Math"/>
                        </w:rPr>
                        <m:t>X</m:t>
                      </m:r>
                    </m:e>
                  </m:d>
                </m:den>
              </m:f>
            </m:e>
          </m:d>
        </m:oMath>
        <w:r>
          <w:rPr>
            <w:rFonts w:eastAsiaTheme="minorEastAsia"/>
          </w:rPr>
          <w:t xml:space="preserve">, </w:t>
        </w:r>
        <m:oMath>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i</m:t>
                  </m:r>
                </m:sub>
              </m:sSub>
            </m:num>
            <m:den>
              <m:r>
                <w:rPr>
                  <w:rFonts w:ascii="Cambria Math" w:eastAsiaTheme="minorEastAsia" w:hAnsi="Cambria Math"/>
                </w:rPr>
                <m:t>100</m:t>
              </m:r>
            </m:den>
          </m:f>
        </m:oMath>
      </w:ins>
    </w:p>
    <w:p w:rsidR="00D061BB" w:rsidRDefault="00D061BB" w:rsidP="00D061BB">
      <w:pPr>
        <w:pStyle w:val="Algorithm"/>
        <w:rPr>
          <w:ins w:id="561" w:author="Andrew" w:date="2015-04-17T05:09:00Z"/>
        </w:rPr>
      </w:pPr>
    </w:p>
    <w:p w:rsidR="00D061BB" w:rsidRPr="00640471" w:rsidRDefault="00D061BB" w:rsidP="00D061BB">
      <w:pPr>
        <w:pStyle w:val="Algorithm"/>
        <w:rPr>
          <w:ins w:id="562" w:author="Andrew" w:date="2015-04-17T05:09:00Z"/>
          <w:rFonts w:eastAsiaTheme="minorEastAsia"/>
        </w:rPr>
      </w:pPr>
      <m:oMath>
        <m:r>
          <w:ins w:id="563" w:author="Andrew" w:date="2015-04-17T05:09:00Z">
            <w:rPr>
              <w:rFonts w:ascii="Cambria Math" w:hAnsi="Cambria Math"/>
            </w:rPr>
            <m:t>NetworkSensitivity(X,Y)</m:t>
          </w:ins>
        </m:r>
      </m:oMath>
      <w:ins w:id="564" w:author="Andrew" w:date="2015-04-17T05:09:00Z">
        <w:r>
          <w:rPr>
            <w:rFonts w:eastAsiaTheme="minorEastAsia"/>
          </w:rPr>
          <w:t xml:space="preserve"> </w:t>
        </w:r>
      </w:ins>
    </w:p>
    <w:p w:rsidR="00D061BB" w:rsidRDefault="00D061BB" w:rsidP="00D061BB">
      <w:pPr>
        <w:pStyle w:val="Algorithm"/>
        <w:rPr>
          <w:ins w:id="565" w:author="Andrew" w:date="2015-04-17T05:09:00Z"/>
        </w:rPr>
      </w:pPr>
      <w:ins w:id="566" w:author="Andrew" w:date="2015-04-17T05:09:00Z">
        <w:r w:rsidRPr="00640471">
          <w:rPr>
            <w:b/>
          </w:rPr>
          <w:t>Input</w:t>
        </w:r>
        <w:proofErr w:type="gramStart"/>
        <w:r>
          <w:t>:</w:t>
        </w:r>
        <w:r>
          <w:tab/>
        </w:r>
        <w:r>
          <w:tab/>
        </w:r>
        <m:oMath>
          <m:r>
            <w:rPr>
              <w:rFonts w:ascii="Cambria Math" w:hAnsi="Cambria Math"/>
            </w:rPr>
            <m:t>X</m:t>
          </m:r>
        </m:oMath>
        <w:r>
          <w:t>:</w:t>
        </w:r>
        <w:proofErr w:type="gramEnd"/>
        <w:r>
          <w:t xml:space="preserve"> list of all input examples</w:t>
        </w:r>
      </w:ins>
    </w:p>
    <w:p w:rsidR="00D061BB" w:rsidRDefault="00D061BB" w:rsidP="00D061BB">
      <w:pPr>
        <w:pStyle w:val="Algorithm"/>
        <w:rPr>
          <w:ins w:id="567" w:author="Andrew" w:date="2015-04-17T05:09:00Z"/>
        </w:rPr>
      </w:pPr>
      <w:ins w:id="568" w:author="Andrew" w:date="2015-04-17T05:09:00Z">
        <w:r>
          <w:tab/>
        </w:r>
        <w:r>
          <w:tab/>
        </w:r>
        <m:oMath>
          <m:r>
            <w:rPr>
              <w:rFonts w:ascii="Cambria Math" w:hAnsi="Cambria Math"/>
            </w:rPr>
            <m:t>Y</m:t>
          </m:r>
        </m:oMath>
        <w:r>
          <w:t xml:space="preserve">: </w:t>
        </w:r>
        <w:proofErr w:type="gramStart"/>
        <w:r>
          <w:t>list</w:t>
        </w:r>
        <w:proofErr w:type="gramEnd"/>
        <w:r>
          <w:t xml:space="preserve"> of correct labels for each input example</w:t>
        </w:r>
      </w:ins>
    </w:p>
    <w:p w:rsidR="00D061BB" w:rsidRDefault="00D061BB" w:rsidP="00D061BB">
      <w:pPr>
        <w:pStyle w:val="Algorithm"/>
        <w:rPr>
          <w:ins w:id="569" w:author="Andrew" w:date="2015-04-17T05:09:00Z"/>
        </w:rPr>
      </w:pPr>
      <w:ins w:id="570" w:author="Andrew" w:date="2015-04-17T05:09:00Z">
        <w:r w:rsidRPr="00640471">
          <w:rPr>
            <w:b/>
          </w:rPr>
          <w:t>Output</w:t>
        </w:r>
        <w:r>
          <w:t>:</w:t>
        </w:r>
        <w:r>
          <w:tab/>
        </w:r>
        <w:r>
          <w:tab/>
          <w:t>Vector representing maximum network sensitivity for each input</w:t>
        </w:r>
      </w:ins>
    </w:p>
    <w:p w:rsidR="00D061BB" w:rsidRDefault="00D061BB" w:rsidP="00D061BB">
      <w:pPr>
        <w:pStyle w:val="Algorithm"/>
        <w:rPr>
          <w:ins w:id="571" w:author="Andrew" w:date="2015-04-17T05:09:00Z"/>
        </w:rPr>
      </w:pPr>
      <w:ins w:id="572" w:author="Andrew" w:date="2015-04-17T05:09:00Z">
        <w:r>
          <w:tab/>
        </w:r>
        <w:r>
          <w:tab/>
        </w:r>
        <w:proofErr w:type="gramStart"/>
        <w:r>
          <w:t>Network  accuracy</w:t>
        </w:r>
        <w:proofErr w:type="gramEnd"/>
      </w:ins>
    </w:p>
    <w:p w:rsidR="00D061BB" w:rsidRDefault="00D061BB" w:rsidP="00D061BB">
      <w:pPr>
        <w:pStyle w:val="Algorithm"/>
        <w:rPr>
          <w:ins w:id="573" w:author="Andrew" w:date="2015-04-17T05:09:00Z"/>
        </w:rPr>
      </w:pPr>
      <m:oMath>
        <m:r>
          <w:ins w:id="574" w:author="Andrew" w:date="2015-04-17T05:09:00Z">
            <w:rPr>
              <w:rFonts w:ascii="Cambria Math" w:hAnsi="Cambria Math"/>
            </w:rPr>
            <m:t>T, a=NetworkTotalSensitivity(X,Y)</m:t>
          </w:ins>
        </m:r>
      </m:oMath>
      <w:ins w:id="575" w:author="Andrew" w:date="2015-04-17T05:09:00Z">
        <w:r>
          <w:t xml:space="preserve"> </w:t>
        </w:r>
      </w:ins>
    </w:p>
    <w:p w:rsidR="00D061BB" w:rsidRDefault="00D061BB" w:rsidP="00D061BB">
      <w:pPr>
        <w:pStyle w:val="Algorithm"/>
        <w:rPr>
          <w:ins w:id="576" w:author="Andrew" w:date="2015-04-17T05:09:00Z"/>
        </w:rPr>
      </w:pPr>
      <w:proofErr w:type="gramStart"/>
      <w:ins w:id="577" w:author="Andrew" w:date="2015-04-17T05:09:00Z">
        <w:r w:rsidRPr="00640471">
          <w:rPr>
            <w:b/>
          </w:rPr>
          <w:t>for</w:t>
        </w:r>
        <w:proofErr w:type="gramEnd"/>
        <w:r>
          <w:t xml:space="preserve"> </w:t>
        </w:r>
        <m:oMath>
          <m:r>
            <w:rPr>
              <w:rFonts w:ascii="Cambria Math" w:hAnsi="Cambria Math"/>
            </w:rPr>
            <m:t>i=1</m:t>
          </m:r>
        </m:oMath>
        <w:r>
          <w:t xml:space="preserve"> </w:t>
        </w:r>
        <w:r w:rsidRPr="00640471">
          <w:rPr>
            <w:b/>
          </w:rPr>
          <w:t>to</w:t>
        </w:r>
        <w:r>
          <w:t xml:space="preserve"> </w:t>
        </w:r>
        <m:oMath>
          <m:r>
            <w:rPr>
              <w:rFonts w:ascii="Cambria Math" w:hAnsi="Cambria Math"/>
            </w:rPr>
            <m:t>rows</m:t>
          </m:r>
          <m:d>
            <m:dPr>
              <m:ctrlPr>
                <w:rPr>
                  <w:rFonts w:ascii="Cambria Math" w:hAnsi="Cambria Math"/>
                  <w:i/>
                </w:rPr>
              </m:ctrlPr>
            </m:dPr>
            <m:e>
              <m:r>
                <w:rPr>
                  <w:rFonts w:ascii="Cambria Math" w:hAnsi="Cambria Math"/>
                </w:rPr>
                <m:t>T</m:t>
              </m:r>
            </m:e>
          </m:d>
        </m:oMath>
        <w:r>
          <w:rPr>
            <w:rFonts w:eastAsiaTheme="minorEastAsia"/>
          </w:rPr>
          <w:t>:</w:t>
        </w:r>
      </w:ins>
    </w:p>
    <w:p w:rsidR="00D061BB" w:rsidRPr="007D4CE8" w:rsidRDefault="00D061BB" w:rsidP="00D061BB">
      <w:pPr>
        <w:pStyle w:val="Algorithm"/>
        <w:rPr>
          <w:ins w:id="578" w:author="Andrew" w:date="2015-04-17T05:09:00Z"/>
          <w:rFonts w:ascii="Cambria Math" w:hAnsi="Cambria Math"/>
          <w:oMath/>
        </w:rPr>
      </w:pPr>
      <w:ins w:id="579" w:author="Andrew" w:date="2015-04-17T05:09:00Z">
        <w:r>
          <w:lastRenderedPageBreak/>
          <w:tab/>
        </w:r>
        <m:oMath>
          <m:r>
            <w:rPr>
              <w:rFonts w:ascii="Cambria Math" w:hAnsi="Cambria Math"/>
            </w:rPr>
            <m:t>max=0</m:t>
          </m:r>
        </m:oMath>
      </w:ins>
    </w:p>
    <w:p w:rsidR="00D061BB" w:rsidRDefault="00D061BB" w:rsidP="00D061BB">
      <w:pPr>
        <w:pStyle w:val="Algorithm"/>
        <w:rPr>
          <w:ins w:id="580" w:author="Andrew" w:date="2015-04-17T05:09:00Z"/>
        </w:rPr>
      </w:pPr>
      <w:ins w:id="581" w:author="Andrew" w:date="2015-04-17T05:09:00Z">
        <w:r>
          <w:tab/>
        </w:r>
        <w:proofErr w:type="gramStart"/>
        <w:r w:rsidRPr="00640471">
          <w:rPr>
            <w:b/>
          </w:rPr>
          <w:t>for</w:t>
        </w:r>
        <w:proofErr w:type="gramEnd"/>
        <w:r>
          <w:t xml:space="preserve"> </w:t>
        </w:r>
        <m:oMath>
          <m:r>
            <w:rPr>
              <w:rFonts w:ascii="Cambria Math" w:hAnsi="Cambria Math"/>
            </w:rPr>
            <m:t>j=1</m:t>
          </m:r>
        </m:oMath>
        <w:r>
          <w:t xml:space="preserve"> </w:t>
        </w:r>
        <w:r w:rsidRPr="00640471">
          <w:rPr>
            <w:b/>
          </w:rPr>
          <w:t>to</w:t>
        </w:r>
        <w:r>
          <w:t xml:space="preserve"> </w:t>
        </w:r>
        <m:oMath>
          <m:r>
            <w:rPr>
              <w:rFonts w:ascii="Cambria Math" w:hAnsi="Cambria Math"/>
            </w:rPr>
            <m:t>cols</m:t>
          </m:r>
          <m:d>
            <m:dPr>
              <m:ctrlPr>
                <w:rPr>
                  <w:rFonts w:ascii="Cambria Math" w:hAnsi="Cambria Math"/>
                  <w:i/>
                </w:rPr>
              </m:ctrlPr>
            </m:dPr>
            <m:e>
              <m:r>
                <w:rPr>
                  <w:rFonts w:ascii="Cambria Math" w:hAnsi="Cambria Math"/>
                </w:rPr>
                <m:t>T</m:t>
              </m:r>
            </m:e>
          </m:d>
        </m:oMath>
        <w:r>
          <w:rPr>
            <w:rFonts w:eastAsiaTheme="minorEastAsia"/>
          </w:rPr>
          <w:t>:</w:t>
        </w:r>
      </w:ins>
    </w:p>
    <w:p w:rsidR="00D061BB" w:rsidRDefault="00D061BB" w:rsidP="00D061BB">
      <w:pPr>
        <w:pStyle w:val="Algorithm"/>
        <w:rPr>
          <w:ins w:id="582" w:author="Andrew" w:date="2015-04-17T05:09:00Z"/>
        </w:rPr>
      </w:pPr>
    </w:p>
    <w:p w:rsidR="00D061BB" w:rsidRDefault="00D061BB" w:rsidP="00D061BB">
      <w:pPr>
        <w:pStyle w:val="Algorithm"/>
        <w:rPr>
          <w:ins w:id="583" w:author="Andrew" w:date="2015-04-17T05:09:00Z"/>
        </w:rPr>
      </w:pPr>
      <w:ins w:id="584" w:author="Andrew" w:date="2015-04-17T05:09:00Z">
        <w:r>
          <w:tab/>
        </w:r>
        <w:r>
          <w:tab/>
        </w:r>
        <w:proofErr w:type="gramStart"/>
        <w:r w:rsidRPr="00316564">
          <w:rPr>
            <w:b/>
          </w:rPr>
          <w:t>if</w:t>
        </w:r>
        <w:r>
          <w:t xml:space="preserve"> </w:t>
        </w:r>
        <w:proofErr w:type="gramEnd"/>
        <m:oMath>
          <m:sSub>
            <m:sSubPr>
              <m:ctrlPr>
                <w:rPr>
                  <w:rFonts w:ascii="Cambria Math" w:hAnsi="Cambria Math"/>
                  <w:i/>
                </w:rPr>
              </m:ctrlPr>
            </m:sSubPr>
            <m:e>
              <m:r>
                <w:rPr>
                  <w:rFonts w:ascii="Cambria Math" w:hAnsi="Cambria Math"/>
                </w:rPr>
                <m:t>T</m:t>
              </m:r>
            </m:e>
            <m:sub>
              <m:r>
                <w:rPr>
                  <w:rFonts w:ascii="Cambria Math" w:hAnsi="Cambria Math"/>
                </w:rPr>
                <m:t>i,j</m:t>
              </m:r>
            </m:sub>
          </m:sSub>
          <m:r>
            <w:rPr>
              <w:rFonts w:ascii="Cambria Math" w:hAnsi="Cambria Math"/>
            </w:rPr>
            <m:t>&gt;max</m:t>
          </m:r>
        </m:oMath>
        <w:r>
          <w:t>:</w:t>
        </w:r>
      </w:ins>
    </w:p>
    <w:p w:rsidR="00D061BB" w:rsidRDefault="00D061BB" w:rsidP="00D061BB">
      <w:pPr>
        <w:pStyle w:val="Algorithm"/>
        <w:rPr>
          <w:ins w:id="585" w:author="Andrew" w:date="2015-04-17T05:09:00Z"/>
          <w:rFonts w:eastAsiaTheme="minorEastAsia"/>
        </w:rPr>
      </w:pPr>
      <w:ins w:id="586" w:author="Andrew" w:date="2015-04-17T05:09:00Z">
        <w:r>
          <w:tab/>
        </w:r>
        <w:r>
          <w:tab/>
        </w:r>
        <w:r>
          <w:tab/>
        </w:r>
        <m:oMath>
          <m:r>
            <w:rPr>
              <w:rFonts w:ascii="Cambria Math" w:hAnsi="Cambria Math"/>
            </w:rPr>
            <m:t>max=</m:t>
          </m:r>
          <m:sSub>
            <m:sSubPr>
              <m:ctrlPr>
                <w:rPr>
                  <w:rFonts w:ascii="Cambria Math" w:hAnsi="Cambria Math"/>
                  <w:i/>
                </w:rPr>
              </m:ctrlPr>
            </m:sSubPr>
            <m:e>
              <m:r>
                <w:rPr>
                  <w:rFonts w:ascii="Cambria Math" w:hAnsi="Cambria Math"/>
                </w:rPr>
                <m:t>T</m:t>
              </m:r>
            </m:e>
            <m:sub>
              <m:r>
                <w:rPr>
                  <w:rFonts w:ascii="Cambria Math" w:hAnsi="Cambria Math"/>
                </w:rPr>
                <m:t>i,j</m:t>
              </m:r>
            </m:sub>
          </m:sSub>
        </m:oMath>
      </w:ins>
    </w:p>
    <w:p w:rsidR="00D061BB" w:rsidRDefault="00D061BB" w:rsidP="00D061BB">
      <w:pPr>
        <w:pStyle w:val="Algorithm"/>
        <w:rPr>
          <w:ins w:id="587" w:author="Andrew" w:date="2015-04-17T05:09:00Z"/>
          <w:rFonts w:eastAsiaTheme="minorEastAsia"/>
          <w:b/>
        </w:rPr>
      </w:pPr>
      <w:ins w:id="588" w:author="Andrew" w:date="2015-04-17T05:09:00Z">
        <w:r>
          <w:rPr>
            <w:rFonts w:eastAsiaTheme="minorEastAsia"/>
          </w:rPr>
          <w:tab/>
        </w:r>
        <w:r>
          <w:rPr>
            <w:rFonts w:eastAsiaTheme="minorEastAsia"/>
          </w:rPr>
          <w:tab/>
        </w:r>
        <w:proofErr w:type="gramStart"/>
        <w:r w:rsidRPr="00316564">
          <w:rPr>
            <w:rFonts w:eastAsiaTheme="minorEastAsia"/>
            <w:b/>
          </w:rPr>
          <w:t>end</w:t>
        </w:r>
        <w:proofErr w:type="gramEnd"/>
        <w:r w:rsidRPr="00316564">
          <w:rPr>
            <w:rFonts w:eastAsiaTheme="minorEastAsia"/>
            <w:b/>
          </w:rPr>
          <w:t xml:space="preserve"> if</w:t>
        </w:r>
      </w:ins>
    </w:p>
    <w:p w:rsidR="00D061BB" w:rsidRPr="00316564" w:rsidRDefault="00D061BB" w:rsidP="00D061BB">
      <w:pPr>
        <w:pStyle w:val="Algorithm"/>
        <w:rPr>
          <w:ins w:id="589" w:author="Andrew" w:date="2015-04-17T05:09:00Z"/>
          <w:b/>
        </w:rPr>
      </w:pPr>
      <w:ins w:id="590" w:author="Andrew" w:date="2015-04-17T05:09:00Z">
        <w:r>
          <w:rPr>
            <w:rFonts w:eastAsiaTheme="minorEastAsia"/>
            <w:b/>
          </w:rPr>
          <w:tab/>
        </w:r>
        <w:proofErr w:type="gramStart"/>
        <w:r>
          <w:rPr>
            <w:rFonts w:eastAsiaTheme="minorEastAsia"/>
            <w:b/>
          </w:rPr>
          <w:t>end</w:t>
        </w:r>
        <w:proofErr w:type="gramEnd"/>
        <w:r>
          <w:rPr>
            <w:rFonts w:eastAsiaTheme="minorEastAsia"/>
            <w:b/>
          </w:rPr>
          <w:t xml:space="preserve"> for</w:t>
        </w:r>
      </w:ins>
    </w:p>
    <w:p w:rsidR="00D061BB" w:rsidRDefault="00D061BB" w:rsidP="00D061BB">
      <w:pPr>
        <w:pStyle w:val="Algorithm"/>
        <w:rPr>
          <w:ins w:id="591" w:author="Andrew" w:date="2015-04-17T05:09:00Z"/>
          <w:rFonts w:eastAsiaTheme="minorEastAsia"/>
        </w:rPr>
      </w:pPr>
      <w:ins w:id="592" w:author="Andrew" w:date="2015-04-17T05:09:00Z">
        <w:r>
          <w:tab/>
        </w:r>
        <m:oMath>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=max</m:t>
          </m:r>
        </m:oMath>
      </w:ins>
    </w:p>
    <w:p w:rsidR="00D061BB" w:rsidRPr="00316564" w:rsidRDefault="00D061BB" w:rsidP="00D061BB">
      <w:pPr>
        <w:pStyle w:val="Algorithm"/>
        <w:rPr>
          <w:ins w:id="593" w:author="Andrew" w:date="2015-04-17T05:09:00Z"/>
          <w:b/>
        </w:rPr>
      </w:pPr>
      <w:proofErr w:type="gramStart"/>
      <w:ins w:id="594" w:author="Andrew" w:date="2015-04-17T05:09:00Z">
        <w:r w:rsidRPr="00316564">
          <w:rPr>
            <w:rFonts w:eastAsiaTheme="minorEastAsia"/>
            <w:b/>
          </w:rPr>
          <w:t>end</w:t>
        </w:r>
        <w:proofErr w:type="gramEnd"/>
        <w:r w:rsidRPr="00316564">
          <w:rPr>
            <w:rFonts w:eastAsiaTheme="minorEastAsia"/>
            <w:b/>
          </w:rPr>
          <w:t xml:space="preserve"> for</w:t>
        </w:r>
      </w:ins>
    </w:p>
    <w:p w:rsidR="00D061BB" w:rsidRDefault="00D061BB" w:rsidP="00D061BB">
      <w:pPr>
        <w:pStyle w:val="Algorithm"/>
        <w:rPr>
          <w:ins w:id="595" w:author="Andrew" w:date="2015-04-17T05:09:00Z"/>
        </w:rPr>
      </w:pPr>
      <w:proofErr w:type="gramStart"/>
      <w:ins w:id="596" w:author="Andrew" w:date="2015-04-17T05:09:00Z">
        <w:r w:rsidRPr="00316564">
          <w:rPr>
            <w:b/>
          </w:rPr>
          <w:t>return</w:t>
        </w:r>
        <w:proofErr w:type="gramEnd"/>
        <w:r>
          <w:t xml:space="preserve"> </w:t>
        </w:r>
        <m:oMath>
          <m:r>
            <w:rPr>
              <w:rFonts w:ascii="Cambria Math" w:hAnsi="Cambria Math"/>
            </w:rPr>
            <m:t>S</m:t>
          </m:r>
          <m:r>
            <w:rPr>
              <w:rFonts w:ascii="Cambria Math" w:eastAsiaTheme="minorEastAsia" w:hAnsi="Cambria Math"/>
            </w:rPr>
            <m:t>, a</m:t>
          </m:r>
        </m:oMath>
      </w:ins>
    </w:p>
    <w:p w:rsidR="00D061BB" w:rsidRPr="009F224A" w:rsidRDefault="00D061BB" w:rsidP="00D061BB">
      <w:pPr>
        <w:pStyle w:val="Algorithm"/>
        <w:rPr>
          <w:ins w:id="597" w:author="Andrew" w:date="2015-04-17T05:09:00Z"/>
        </w:rPr>
      </w:pPr>
    </w:p>
    <w:p w:rsidR="00D061BB" w:rsidRPr="00356714" w:rsidRDefault="00D061BB" w:rsidP="00D061BB">
      <w:pPr>
        <w:pStyle w:val="Algorithm"/>
        <w:rPr>
          <w:ins w:id="598" w:author="Andrew" w:date="2015-04-17T05:09:00Z"/>
          <w:rFonts w:eastAsiaTheme="minorEastAsia"/>
        </w:rPr>
      </w:pPr>
      <m:oMath>
        <m:r>
          <w:ins w:id="599" w:author="Andrew" w:date="2015-04-17T05:09:00Z">
            <w:rPr>
              <w:rFonts w:ascii="Cambria Math" w:hAnsi="Cambria Math"/>
            </w:rPr>
            <m:t>RecursiveFeatureElimination(X,Y,t,s)</m:t>
          </w:ins>
        </m:r>
      </m:oMath>
      <w:ins w:id="600" w:author="Andrew" w:date="2015-04-17T05:09:00Z">
        <w:r>
          <w:rPr>
            <w:rFonts w:eastAsiaTheme="minorEastAsia"/>
          </w:rPr>
          <w:t xml:space="preserve"> </w:t>
        </w:r>
      </w:ins>
    </w:p>
    <w:p w:rsidR="00D061BB" w:rsidRDefault="00D061BB" w:rsidP="00D061BB">
      <w:pPr>
        <w:pStyle w:val="Algorithm"/>
        <w:rPr>
          <w:ins w:id="601" w:author="Andrew" w:date="2015-04-17T05:09:00Z"/>
        </w:rPr>
      </w:pPr>
      <w:ins w:id="602" w:author="Andrew" w:date="2015-04-17T05:09:00Z">
        <w:r w:rsidRPr="00640471">
          <w:rPr>
            <w:b/>
          </w:rPr>
          <w:t>Input</w:t>
        </w:r>
        <w:proofErr w:type="gramStart"/>
        <w:r>
          <w:t>:</w:t>
        </w:r>
        <w:r>
          <w:tab/>
        </w:r>
        <w:r>
          <w:tab/>
        </w:r>
        <m:oMath>
          <m:r>
            <w:rPr>
              <w:rFonts w:ascii="Cambria Math" w:hAnsi="Cambria Math"/>
            </w:rPr>
            <m:t>X</m:t>
          </m:r>
        </m:oMath>
        <w:r>
          <w:t>:</w:t>
        </w:r>
        <w:proofErr w:type="gramEnd"/>
        <w:r>
          <w:t xml:space="preserve"> list of all input examples</w:t>
        </w:r>
      </w:ins>
    </w:p>
    <w:p w:rsidR="00D061BB" w:rsidRDefault="00D061BB" w:rsidP="00D061BB">
      <w:pPr>
        <w:pStyle w:val="Algorithm"/>
        <w:rPr>
          <w:ins w:id="603" w:author="Andrew" w:date="2015-04-17T05:09:00Z"/>
        </w:rPr>
      </w:pPr>
      <w:ins w:id="604" w:author="Andrew" w:date="2015-04-17T05:09:00Z">
        <w:r>
          <w:tab/>
        </w:r>
        <w:r>
          <w:tab/>
        </w:r>
        <m:oMath>
          <m:r>
            <w:rPr>
              <w:rFonts w:ascii="Cambria Math" w:hAnsi="Cambria Math"/>
            </w:rPr>
            <m:t>Y</m:t>
          </m:r>
        </m:oMath>
        <w:r>
          <w:t xml:space="preserve">: </w:t>
        </w:r>
        <w:proofErr w:type="gramStart"/>
        <w:r>
          <w:t>list</w:t>
        </w:r>
        <w:proofErr w:type="gramEnd"/>
        <w:r>
          <w:t xml:space="preserve"> of correct labels for each input example</w:t>
        </w:r>
      </w:ins>
    </w:p>
    <w:p w:rsidR="00D061BB" w:rsidRDefault="00D061BB" w:rsidP="00D061BB">
      <w:pPr>
        <w:pStyle w:val="Algorithm"/>
        <w:rPr>
          <w:ins w:id="605" w:author="Andrew" w:date="2015-04-17T05:09:00Z"/>
        </w:rPr>
      </w:pPr>
      <w:ins w:id="606" w:author="Andrew" w:date="2015-04-17T05:09:00Z">
        <w:r>
          <w:tab/>
        </w:r>
        <w:r>
          <w:tab/>
        </w:r>
        <m:oMath>
          <m:r>
            <w:rPr>
              <w:rFonts w:ascii="Cambria Math" w:hAnsi="Cambria Math"/>
            </w:rPr>
            <m:t>t</m:t>
          </m:r>
        </m:oMath>
        <w:r>
          <w:t>: decoding accuracy threshold</w:t>
        </w:r>
      </w:ins>
    </w:p>
    <w:p w:rsidR="00D061BB" w:rsidRDefault="00D061BB" w:rsidP="00D061BB">
      <w:pPr>
        <w:pStyle w:val="Algorithm"/>
        <w:rPr>
          <w:ins w:id="607" w:author="Andrew" w:date="2015-04-17T05:09:00Z"/>
        </w:rPr>
      </w:pPr>
      <w:ins w:id="608" w:author="Andrew" w:date="2015-04-17T05:09:00Z">
        <w:r>
          <w:tab/>
        </w:r>
        <w:r>
          <w:tab/>
        </w:r>
        <m:oMath>
          <m:r>
            <w:rPr>
              <w:rFonts w:ascii="Cambria Math" w:hAnsi="Cambria Math"/>
            </w:rPr>
            <m:t>s</m:t>
          </m:r>
        </m:oMath>
        <w:r>
          <w:t>: step size for reducing input dimensions</w:t>
        </w:r>
      </w:ins>
    </w:p>
    <w:p w:rsidR="00D061BB" w:rsidRDefault="00D061BB" w:rsidP="00D061BB">
      <w:pPr>
        <w:pStyle w:val="Algorithm"/>
        <w:rPr>
          <w:ins w:id="609" w:author="Andrew" w:date="2015-04-17T05:09:00Z"/>
        </w:rPr>
      </w:pPr>
      <w:ins w:id="610" w:author="Andrew" w:date="2015-04-17T05:09:00Z">
        <w:r w:rsidRPr="00640471">
          <w:rPr>
            <w:b/>
          </w:rPr>
          <w:t>Output</w:t>
        </w:r>
        <w:r>
          <w:t>:</w:t>
        </w:r>
        <w:r>
          <w:tab/>
        </w:r>
        <w:r>
          <w:tab/>
          <w:t>Vector representing network sensitivity for each input after recursive feature elimination</w:t>
        </w:r>
      </w:ins>
    </w:p>
    <w:p w:rsidR="00D061BB" w:rsidRDefault="00D061BB" w:rsidP="00D061BB">
      <w:pPr>
        <w:pStyle w:val="Algorithm"/>
        <w:rPr>
          <w:ins w:id="611" w:author="Andrew" w:date="2015-04-17T05:09:00Z"/>
        </w:rPr>
      </w:pPr>
      <m:oMath>
        <m:r>
          <w:ins w:id="612" w:author="Andrew" w:date="2015-04-17T05:09:00Z">
            <w:rPr>
              <w:rFonts w:ascii="Cambria Math" w:hAnsi="Cambria Math"/>
            </w:rPr>
            <m:t>i=0</m:t>
          </w:ins>
        </m:r>
      </m:oMath>
      <w:ins w:id="613" w:author="Andrew" w:date="2015-04-17T05:09:00Z">
        <w:r>
          <w:t xml:space="preserve"> </w:t>
        </w:r>
      </w:ins>
    </w:p>
    <w:p w:rsidR="00D061BB" w:rsidRPr="00CD6B70" w:rsidRDefault="00AA7E02" w:rsidP="00D061BB">
      <w:pPr>
        <w:pStyle w:val="Algorithm"/>
        <w:rPr>
          <w:ins w:id="614" w:author="Andrew" w:date="2015-04-17T05:09:00Z"/>
          <w:rFonts w:eastAsiaTheme="minorEastAsia"/>
        </w:rPr>
      </w:pPr>
      <m:oMath>
        <m:sSub>
          <m:sSubPr>
            <m:ctrlPr>
              <w:ins w:id="615" w:author="Andrew" w:date="2015-04-17T05:09:00Z">
                <w:rPr>
                  <w:rFonts w:ascii="Cambria Math" w:hAnsi="Cambria Math"/>
                  <w:i/>
                </w:rPr>
              </w:ins>
            </m:ctrlPr>
          </m:sSubPr>
          <m:e>
            <m:r>
              <w:ins w:id="616" w:author="Andrew" w:date="2015-04-17T05:09:00Z">
                <w:rPr>
                  <w:rFonts w:ascii="Cambria Math" w:hAnsi="Cambria Math"/>
                </w:rPr>
                <m:t>X</m:t>
              </w:ins>
            </m:r>
          </m:e>
          <m:sub>
            <m:r>
              <w:ins w:id="617" w:author="Andrew" w:date="2015-04-17T05:09:00Z">
                <w:rPr>
                  <w:rFonts w:ascii="Cambria Math" w:hAnsi="Cambria Math"/>
                </w:rPr>
                <m:t>i</m:t>
              </w:ins>
            </m:r>
          </m:sub>
        </m:sSub>
        <m:r>
          <w:ins w:id="618" w:author="Andrew" w:date="2015-04-17T05:09:00Z">
            <w:rPr>
              <w:rFonts w:ascii="Cambria Math" w:hAnsi="Cambria Math"/>
            </w:rPr>
            <m:t>=X</m:t>
          </w:ins>
        </m:r>
      </m:oMath>
      <w:ins w:id="619" w:author="Andrew" w:date="2015-04-17T05:09:00Z">
        <w:r w:rsidR="00D061BB">
          <w:rPr>
            <w:rFonts w:eastAsiaTheme="minorEastAsia"/>
          </w:rPr>
          <w:t xml:space="preserve"> </w:t>
        </w:r>
      </w:ins>
    </w:p>
    <w:p w:rsidR="00D061BB" w:rsidRPr="00CD6B70" w:rsidRDefault="00D061BB" w:rsidP="00D061BB">
      <w:pPr>
        <w:pStyle w:val="Algorithm"/>
        <w:rPr>
          <w:ins w:id="620" w:author="Andrew" w:date="2015-04-17T05:09:00Z"/>
          <w:b/>
        </w:rPr>
      </w:pPr>
      <w:proofErr w:type="gramStart"/>
      <w:ins w:id="621" w:author="Andrew" w:date="2015-04-17T05:09:00Z">
        <w:r>
          <w:rPr>
            <w:b/>
          </w:rPr>
          <w:t>d</w:t>
        </w:r>
        <w:r w:rsidRPr="00CD6B70">
          <w:rPr>
            <w:b/>
          </w:rPr>
          <w:t>o</w:t>
        </w:r>
        <w:proofErr w:type="gramEnd"/>
      </w:ins>
    </w:p>
    <w:p w:rsidR="00D061BB" w:rsidRPr="00A126AF" w:rsidRDefault="00D061BB" w:rsidP="00D061BB">
      <w:pPr>
        <w:pStyle w:val="Algorithm"/>
        <w:ind w:firstLine="720"/>
        <w:rPr>
          <w:ins w:id="622" w:author="Andrew" w:date="2015-04-17T05:09:00Z"/>
          <w:rFonts w:eastAsiaTheme="minorEastAsia"/>
        </w:rPr>
      </w:pPr>
      <m:oMath>
        <m:r>
          <w:ins w:id="623" w:author="Andrew" w:date="2015-04-17T05:09:00Z">
            <w:rPr>
              <w:rFonts w:ascii="Cambria Math" w:hAnsi="Cambria Math"/>
            </w:rPr>
            <m:t>i=i +1</m:t>
          </w:ins>
        </m:r>
      </m:oMath>
      <w:ins w:id="624" w:author="Andrew" w:date="2015-04-17T05:09:00Z">
        <w:r>
          <w:rPr>
            <w:rFonts w:eastAsiaTheme="minorEastAsia"/>
          </w:rPr>
          <w:t xml:space="preserve"> </w:t>
        </w:r>
      </w:ins>
    </w:p>
    <w:p w:rsidR="00D061BB" w:rsidRPr="00A126AF" w:rsidRDefault="00AA7E02" w:rsidP="00D061BB">
      <w:pPr>
        <w:pStyle w:val="Algorithm"/>
        <w:ind w:firstLine="720"/>
        <w:rPr>
          <w:ins w:id="625" w:author="Andrew" w:date="2015-04-17T05:09:00Z"/>
          <w:rFonts w:eastAsiaTheme="minorEastAsia"/>
        </w:rPr>
      </w:pPr>
      <m:oMath>
        <m:sSub>
          <m:sSubPr>
            <m:ctrlPr>
              <w:ins w:id="626" w:author="Andrew" w:date="2015-04-17T05:09:00Z">
                <w:rPr>
                  <w:rFonts w:ascii="Cambria Math" w:hAnsi="Cambria Math"/>
                  <w:i/>
                </w:rPr>
              </w:ins>
            </m:ctrlPr>
          </m:sSubPr>
          <m:e>
            <m:r>
              <w:ins w:id="627" w:author="Andrew" w:date="2015-04-17T05:09:00Z">
                <w:rPr>
                  <w:rFonts w:ascii="Cambria Math" w:hAnsi="Cambria Math"/>
                </w:rPr>
                <m:t>S</m:t>
              </w:ins>
            </m:r>
          </m:e>
          <m:sub>
            <m:r>
              <w:ins w:id="628" w:author="Andrew" w:date="2015-04-17T05:09:00Z">
                <w:rPr>
                  <w:rFonts w:ascii="Cambria Math" w:hAnsi="Cambria Math"/>
                </w:rPr>
                <m:t>i</m:t>
              </w:ins>
            </m:r>
          </m:sub>
        </m:sSub>
        <m:r>
          <w:ins w:id="629" w:author="Andrew" w:date="2015-04-17T05:09:00Z">
            <w:rPr>
              <w:rFonts w:ascii="Cambria Math" w:hAnsi="Cambria Math"/>
            </w:rPr>
            <m:t xml:space="preserve">, </m:t>
          </w:ins>
        </m:r>
        <m:sSub>
          <m:sSubPr>
            <m:ctrlPr>
              <w:ins w:id="630" w:author="Andrew" w:date="2015-04-17T05:09:00Z">
                <w:rPr>
                  <w:rFonts w:ascii="Cambria Math" w:hAnsi="Cambria Math"/>
                  <w:i/>
                </w:rPr>
              </w:ins>
            </m:ctrlPr>
          </m:sSubPr>
          <m:e>
            <m:r>
              <w:ins w:id="631" w:author="Andrew" w:date="2015-04-17T05:09:00Z">
                <w:rPr>
                  <w:rFonts w:ascii="Cambria Math" w:hAnsi="Cambria Math"/>
                </w:rPr>
                <m:t>a</m:t>
              </w:ins>
            </m:r>
          </m:e>
          <m:sub>
            <m:r>
              <w:ins w:id="632" w:author="Andrew" w:date="2015-04-17T05:09:00Z">
                <w:rPr>
                  <w:rFonts w:ascii="Cambria Math" w:hAnsi="Cambria Math"/>
                </w:rPr>
                <m:t>i</m:t>
              </w:ins>
            </m:r>
          </m:sub>
        </m:sSub>
        <m:r>
          <w:ins w:id="633" w:author="Andrew" w:date="2015-04-17T05:09:00Z">
            <w:rPr>
              <w:rFonts w:ascii="Cambria Math" w:hAnsi="Cambria Math"/>
            </w:rPr>
            <m:t>=NetworkSensitivity</m:t>
          </w:ins>
        </m:r>
        <m:d>
          <m:dPr>
            <m:ctrlPr>
              <w:ins w:id="634" w:author="Andrew" w:date="2015-04-17T05:09:00Z">
                <w:rPr>
                  <w:rFonts w:ascii="Cambria Math" w:hAnsi="Cambria Math"/>
                  <w:i/>
                </w:rPr>
              </w:ins>
            </m:ctrlPr>
          </m:dPr>
          <m:e>
            <m:sSub>
              <m:sSubPr>
                <m:ctrlPr>
                  <w:ins w:id="635" w:author="Andrew" w:date="2015-04-17T05:09:00Z">
                    <w:rPr>
                      <w:rFonts w:ascii="Cambria Math" w:hAnsi="Cambria Math"/>
                      <w:i/>
                    </w:rPr>
                  </w:ins>
                </m:ctrlPr>
              </m:sSubPr>
              <m:e>
                <m:r>
                  <w:ins w:id="636" w:author="Andrew" w:date="2015-04-17T05:09:00Z">
                    <w:rPr>
                      <w:rFonts w:ascii="Cambria Math" w:hAnsi="Cambria Math"/>
                    </w:rPr>
                    <m:t>X</m:t>
                  </w:ins>
                </m:r>
              </m:e>
              <m:sub>
                <m:r>
                  <w:ins w:id="637" w:author="Andrew" w:date="2015-04-17T05:09:00Z">
                    <w:rPr>
                      <w:rFonts w:ascii="Cambria Math" w:hAnsi="Cambria Math"/>
                    </w:rPr>
                    <m:t>i-1</m:t>
                  </w:ins>
                </m:r>
              </m:sub>
            </m:sSub>
            <m:r>
              <w:ins w:id="638" w:author="Andrew" w:date="2015-04-17T05:09:00Z">
                <w:rPr>
                  <w:rFonts w:ascii="Cambria Math" w:hAnsi="Cambria Math"/>
                </w:rPr>
                <m:t>,Y</m:t>
              </w:ins>
            </m:r>
          </m:e>
        </m:d>
      </m:oMath>
      <w:ins w:id="639" w:author="Andrew" w:date="2015-04-17T05:09:00Z">
        <w:r w:rsidR="00D061BB">
          <w:rPr>
            <w:rFonts w:eastAsiaTheme="minorEastAsia"/>
          </w:rPr>
          <w:t xml:space="preserve"> </w:t>
        </w:r>
      </w:ins>
    </w:p>
    <w:p w:rsidR="00D061BB" w:rsidRDefault="00D061BB" w:rsidP="00D061BB">
      <w:pPr>
        <w:pStyle w:val="Algorithm"/>
        <w:ind w:firstLine="720"/>
        <w:rPr>
          <w:ins w:id="640" w:author="Andrew" w:date="2015-04-17T05:09:00Z"/>
        </w:rPr>
      </w:pPr>
      <m:oMath>
        <m:r>
          <w:ins w:id="641" w:author="Andrew" w:date="2015-04-17T05:09:00Z">
            <w:rPr>
              <w:rFonts w:ascii="Cambria Math" w:hAnsi="Cambria Math"/>
            </w:rPr>
            <m:t>d=ArgSort</m:t>
          </w:ins>
        </m:r>
        <m:d>
          <m:dPr>
            <m:ctrlPr>
              <w:ins w:id="642" w:author="Andrew" w:date="2015-04-17T05:09:00Z">
                <w:rPr>
                  <w:rFonts w:ascii="Cambria Math" w:hAnsi="Cambria Math"/>
                  <w:i/>
                </w:rPr>
              </w:ins>
            </m:ctrlPr>
          </m:dPr>
          <m:e>
            <m:sSub>
              <m:sSubPr>
                <m:ctrlPr>
                  <w:ins w:id="643" w:author="Andrew" w:date="2015-04-17T05:09:00Z">
                    <w:rPr>
                      <w:rFonts w:ascii="Cambria Math" w:hAnsi="Cambria Math"/>
                      <w:i/>
                    </w:rPr>
                  </w:ins>
                </m:ctrlPr>
              </m:sSubPr>
              <m:e>
                <m:r>
                  <w:ins w:id="644" w:author="Andrew" w:date="2015-04-17T05:09:00Z">
                    <w:rPr>
                      <w:rFonts w:ascii="Cambria Math" w:hAnsi="Cambria Math"/>
                    </w:rPr>
                    <m:t>S</m:t>
                  </w:ins>
                </m:r>
              </m:e>
              <m:sub>
                <m:r>
                  <w:ins w:id="645" w:author="Andrew" w:date="2015-04-17T05:09:00Z">
                    <w:rPr>
                      <w:rFonts w:ascii="Cambria Math" w:hAnsi="Cambria Math"/>
                    </w:rPr>
                    <m:t>i</m:t>
                  </w:ins>
                </m:r>
              </m:sub>
            </m:sSub>
          </m:e>
        </m:d>
        <m:r>
          <w:ins w:id="646" w:author="Andrew" w:date="2015-04-17T05:09:00Z">
            <w:rPr>
              <w:rFonts w:ascii="Cambria Math" w:hAnsi="Cambria Math"/>
            </w:rPr>
            <m:t xml:space="preserve"> </m:t>
          </w:ins>
        </m:r>
      </m:oMath>
      <w:ins w:id="647" w:author="Andrew" w:date="2015-04-17T05:09:00Z">
        <w:r>
          <w:t xml:space="preserve"> </w:t>
        </w:r>
      </w:ins>
    </w:p>
    <w:p w:rsidR="00D061BB" w:rsidRPr="00933500" w:rsidRDefault="00D061BB" w:rsidP="00D061BB">
      <w:pPr>
        <w:pStyle w:val="Algorithm"/>
        <w:ind w:firstLine="720"/>
        <w:rPr>
          <w:ins w:id="648" w:author="Andrew" w:date="2015-04-17T05:09:00Z"/>
          <w:rFonts w:eastAsiaTheme="minorEastAsia"/>
        </w:rPr>
      </w:pPr>
      <m:oMath>
        <m:r>
          <w:ins w:id="649" w:author="Andrew" w:date="2015-04-17T05:09:00Z">
            <w:rPr>
              <w:rFonts w:ascii="Cambria Math" w:hAnsi="Cambria Math"/>
            </w:rPr>
            <m:t>k=</m:t>
          </w:ins>
        </m:r>
        <m:d>
          <m:dPr>
            <m:begChr m:val="{"/>
            <m:endChr m:val="}"/>
            <m:ctrlPr>
              <w:ins w:id="650" w:author="Andrew" w:date="2015-04-17T05:09:00Z">
                <w:rPr>
                  <w:rFonts w:ascii="Cambria Math" w:hAnsi="Cambria Math"/>
                  <w:i/>
                </w:rPr>
              </w:ins>
            </m:ctrlPr>
          </m:dPr>
          <m:e>
            <m:sSub>
              <m:sSubPr>
                <m:ctrlPr>
                  <w:ins w:id="651" w:author="Andrew" w:date="2015-04-17T05:09:00Z">
                    <w:rPr>
                      <w:rFonts w:ascii="Cambria Math" w:hAnsi="Cambria Math"/>
                      <w:i/>
                    </w:rPr>
                  </w:ins>
                </m:ctrlPr>
              </m:sSubPr>
              <m:e>
                <m:r>
                  <w:ins w:id="652" w:author="Andrew" w:date="2015-04-17T05:09:00Z">
                    <w:rPr>
                      <w:rFonts w:ascii="Cambria Math" w:hAnsi="Cambria Math"/>
                    </w:rPr>
                    <m:t>d</m:t>
                  </w:ins>
                </m:r>
              </m:e>
              <m:sub>
                <m:r>
                  <w:ins w:id="653" w:author="Andrew" w:date="2015-04-17T05:09:00Z">
                    <w:rPr>
                      <w:rFonts w:ascii="Cambria Math" w:hAnsi="Cambria Math"/>
                    </w:rPr>
                    <m:t>j</m:t>
                  </w:ins>
                </m:r>
              </m:sub>
            </m:sSub>
            <m:r>
              <w:ins w:id="654" w:author="Andrew" w:date="2015-04-17T05:09:00Z">
                <w:rPr>
                  <w:rFonts w:ascii="Cambria Math" w:hAnsi="Cambria Math"/>
                </w:rPr>
                <m:t xml:space="preserve">:j=1 </m:t>
              </w:ins>
            </m:r>
            <m:r>
              <w:ins w:id="655" w:author="Andrew" w:date="2015-04-17T05:09:00Z">
                <m:rPr>
                  <m:sty m:val="p"/>
                </m:rPr>
                <w:rPr>
                  <w:rFonts w:ascii="Cambria Math" w:hAnsi="Cambria Math"/>
                </w:rPr>
                <m:t>to</m:t>
              </w:ins>
            </m:r>
            <m:r>
              <w:ins w:id="656" w:author="Andrew" w:date="2015-04-17T05:09:00Z">
                <w:rPr>
                  <w:rFonts w:ascii="Cambria Math" w:hAnsi="Cambria Math"/>
                </w:rPr>
                <m:t xml:space="preserve"> </m:t>
              </w:ins>
            </m:r>
            <m:d>
              <m:dPr>
                <m:begChr m:val="|"/>
                <m:endChr m:val="|"/>
                <m:ctrlPr>
                  <w:ins w:id="657" w:author="Andrew" w:date="2015-04-17T05:09:00Z">
                    <w:rPr>
                      <w:rFonts w:ascii="Cambria Math" w:hAnsi="Cambria Math"/>
                      <w:i/>
                    </w:rPr>
                  </w:ins>
                </m:ctrlPr>
              </m:dPr>
              <m:e>
                <m:r>
                  <w:ins w:id="658" w:author="Andrew" w:date="2015-04-17T05:09:00Z">
                    <w:rPr>
                      <w:rFonts w:ascii="Cambria Math" w:hAnsi="Cambria Math"/>
                    </w:rPr>
                    <m:t>d</m:t>
                  </w:ins>
                </m:r>
              </m:e>
            </m:d>
            <m:r>
              <w:ins w:id="659" w:author="Andrew" w:date="2015-04-17T05:09:00Z">
                <w:rPr>
                  <w:rFonts w:ascii="Cambria Math" w:hAnsi="Cambria Math"/>
                </w:rPr>
                <m:t>-s</m:t>
              </w:ins>
            </m:r>
          </m:e>
        </m:d>
      </m:oMath>
      <w:ins w:id="660" w:author="Andrew" w:date="2015-04-17T05:09:00Z">
        <w:r>
          <w:rPr>
            <w:rFonts w:eastAsiaTheme="minorEastAsia"/>
          </w:rPr>
          <w:t xml:space="preserve"> </w:t>
        </w:r>
      </w:ins>
    </w:p>
    <w:p w:rsidR="00D061BB" w:rsidRPr="00933500" w:rsidRDefault="00AA7E02" w:rsidP="00D061BB">
      <w:pPr>
        <w:pStyle w:val="Algorithm"/>
        <w:ind w:firstLine="720"/>
        <w:rPr>
          <w:ins w:id="661" w:author="Andrew" w:date="2015-04-17T05:09:00Z"/>
          <w:rFonts w:eastAsiaTheme="minorEastAsia"/>
        </w:rPr>
      </w:pPr>
      <m:oMath>
        <m:sSub>
          <m:sSubPr>
            <m:ctrlPr>
              <w:ins w:id="662" w:author="Andrew" w:date="2015-04-17T05:09:00Z">
                <w:rPr>
                  <w:rFonts w:ascii="Cambria Math" w:hAnsi="Cambria Math"/>
                  <w:i/>
                </w:rPr>
              </w:ins>
            </m:ctrlPr>
          </m:sSubPr>
          <m:e>
            <m:r>
              <w:ins w:id="663" w:author="Andrew" w:date="2015-04-17T05:09:00Z">
                <w:rPr>
                  <w:rFonts w:ascii="Cambria Math" w:hAnsi="Cambria Math"/>
                </w:rPr>
                <m:t>X</m:t>
              </w:ins>
            </m:r>
          </m:e>
          <m:sub>
            <m:r>
              <w:ins w:id="664" w:author="Andrew" w:date="2015-04-17T05:09:00Z">
                <w:rPr>
                  <w:rFonts w:ascii="Cambria Math" w:hAnsi="Cambria Math"/>
                </w:rPr>
                <m:t>i</m:t>
              </w:ins>
            </m:r>
          </m:sub>
        </m:sSub>
        <m:r>
          <w:ins w:id="665" w:author="Andrew" w:date="2015-04-17T05:09:00Z">
            <w:rPr>
              <w:rFonts w:ascii="Cambria Math" w:hAnsi="Cambria Math"/>
            </w:rPr>
            <m:t>=</m:t>
          </w:ins>
        </m:r>
        <m:d>
          <m:dPr>
            <m:begChr m:val="{"/>
            <m:endChr m:val="}"/>
            <m:ctrlPr>
              <w:ins w:id="666" w:author="Andrew" w:date="2015-04-17T05:09:00Z">
                <w:rPr>
                  <w:rFonts w:ascii="Cambria Math" w:hAnsi="Cambria Math"/>
                  <w:i/>
                </w:rPr>
              </w:ins>
            </m:ctrlPr>
          </m:dPr>
          <m:e>
            <m:d>
              <m:dPr>
                <m:begChr m:val="{"/>
                <m:endChr m:val="}"/>
                <m:ctrlPr>
                  <w:ins w:id="667" w:author="Andrew" w:date="2015-04-17T05:09:00Z">
                    <w:rPr>
                      <w:rFonts w:ascii="Cambria Math" w:hAnsi="Cambria Math"/>
                      <w:i/>
                    </w:rPr>
                  </w:ins>
                </m:ctrlPr>
              </m:dPr>
              <m:e>
                <m:sSub>
                  <m:sSubPr>
                    <m:ctrlPr>
                      <w:ins w:id="668" w:author="Andrew" w:date="2015-04-17T05:09:00Z">
                        <w:rPr>
                          <w:rFonts w:ascii="Cambria Math" w:hAnsi="Cambria Math"/>
                          <w:i/>
                        </w:rPr>
                      </w:ins>
                    </m:ctrlPr>
                  </m:sSubPr>
                  <m:e>
                    <m:r>
                      <w:ins w:id="669" w:author="Andrew" w:date="2015-04-17T05:09:00Z">
                        <w:rPr>
                          <w:rFonts w:ascii="Cambria Math" w:hAnsi="Cambria Math"/>
                        </w:rPr>
                        <m:t>x</m:t>
                      </w:ins>
                    </m:r>
                  </m:e>
                  <m:sub>
                    <m:r>
                      <w:ins w:id="670" w:author="Andrew" w:date="2015-04-17T05:09:00Z">
                        <w:rPr>
                          <w:rFonts w:ascii="Cambria Math" w:hAnsi="Cambria Math"/>
                        </w:rPr>
                        <m:t>j</m:t>
                      </w:ins>
                    </m:r>
                  </m:sub>
                </m:sSub>
                <m:r>
                  <w:ins w:id="671" w:author="Andrew" w:date="2015-04-17T05:09:00Z">
                    <w:rPr>
                      <w:rFonts w:ascii="Cambria Math" w:hAnsi="Cambria Math"/>
                    </w:rPr>
                    <m:t xml:space="preserve">: j=1 to </m:t>
                  </w:ins>
                </m:r>
                <m:d>
                  <m:dPr>
                    <m:begChr m:val="|"/>
                    <m:endChr m:val="|"/>
                    <m:ctrlPr>
                      <w:ins w:id="672" w:author="Andrew" w:date="2015-04-17T05:09:00Z">
                        <w:rPr>
                          <w:rFonts w:ascii="Cambria Math" w:hAnsi="Cambria Math"/>
                          <w:i/>
                        </w:rPr>
                      </w:ins>
                    </m:ctrlPr>
                  </m:dPr>
                  <m:e>
                    <m:r>
                      <w:ins w:id="673" w:author="Andrew" w:date="2015-04-17T05:09:00Z">
                        <w:rPr>
                          <w:rFonts w:ascii="Cambria Math" w:hAnsi="Cambria Math"/>
                        </w:rPr>
                        <m:t>x</m:t>
                      </w:ins>
                    </m:r>
                  </m:e>
                </m:d>
                <m:r>
                  <w:ins w:id="674" w:author="Andrew" w:date="2015-04-17T05:09:00Z">
                    <m:rPr>
                      <m:sty m:val="p"/>
                    </m:rPr>
                    <w:rPr>
                      <w:rFonts w:ascii="Cambria Math" w:hAnsi="Cambria Math"/>
                    </w:rPr>
                    <m:t xml:space="preserve"> and</m:t>
                  </w:ins>
                </m:r>
                <m:r>
                  <w:ins w:id="675" w:author="Andrew" w:date="2015-04-17T05:09:00Z">
                    <w:rPr>
                      <w:rFonts w:ascii="Cambria Math" w:hAnsi="Cambria Math"/>
                    </w:rPr>
                    <m:t xml:space="preserve"> j∈k</m:t>
                  </w:ins>
                </m:r>
              </m:e>
            </m:d>
            <m:r>
              <w:ins w:id="676" w:author="Andrew" w:date="2015-04-17T05:09:00Z">
                <w:rPr>
                  <w:rFonts w:ascii="Cambria Math" w:hAnsi="Cambria Math"/>
                </w:rPr>
                <m:t>: x∈</m:t>
              </w:ins>
            </m:r>
            <m:sSub>
              <m:sSubPr>
                <m:ctrlPr>
                  <w:ins w:id="677" w:author="Andrew" w:date="2015-04-17T05:09:00Z">
                    <w:rPr>
                      <w:rFonts w:ascii="Cambria Math" w:hAnsi="Cambria Math"/>
                      <w:i/>
                    </w:rPr>
                  </w:ins>
                </m:ctrlPr>
              </m:sSubPr>
              <m:e>
                <m:r>
                  <w:ins w:id="678" w:author="Andrew" w:date="2015-04-17T05:09:00Z">
                    <w:rPr>
                      <w:rFonts w:ascii="Cambria Math" w:hAnsi="Cambria Math"/>
                    </w:rPr>
                    <m:t>X</m:t>
                  </w:ins>
                </m:r>
              </m:e>
              <m:sub>
                <m:r>
                  <w:ins w:id="679" w:author="Andrew" w:date="2015-04-17T05:09:00Z">
                    <w:rPr>
                      <w:rFonts w:ascii="Cambria Math" w:hAnsi="Cambria Math"/>
                    </w:rPr>
                    <m:t>i-1</m:t>
                  </w:ins>
                </m:r>
              </m:sub>
            </m:sSub>
          </m:e>
        </m:d>
      </m:oMath>
      <w:ins w:id="680" w:author="Andrew" w:date="2015-04-17T05:09:00Z">
        <w:r w:rsidR="00D061BB">
          <w:rPr>
            <w:rFonts w:eastAsiaTheme="minorEastAsia"/>
          </w:rPr>
          <w:t xml:space="preserve"> </w:t>
        </w:r>
      </w:ins>
    </w:p>
    <w:p w:rsidR="00D061BB" w:rsidRDefault="00D061BB" w:rsidP="00D061BB">
      <w:pPr>
        <w:pStyle w:val="Algorithm"/>
        <w:rPr>
          <w:ins w:id="681" w:author="Andrew" w:date="2015-04-17T05:09:00Z"/>
        </w:rPr>
      </w:pPr>
      <w:proofErr w:type="gramStart"/>
      <w:ins w:id="682" w:author="Andrew" w:date="2015-04-17T05:09:00Z">
        <w:r>
          <w:rPr>
            <w:b/>
          </w:rPr>
          <w:t>w</w:t>
        </w:r>
        <w:r w:rsidRPr="00CD6B70">
          <w:rPr>
            <w:b/>
          </w:rPr>
          <w:t>hile</w:t>
        </w:r>
        <w:proofErr w:type="gramEnd"/>
        <w:r>
          <w:t xml:space="preserve"> </w:t>
        </w:r>
        <m:oMath>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&gt;t</m:t>
          </m:r>
        </m:oMath>
      </w:ins>
    </w:p>
    <w:p w:rsidR="00D061BB" w:rsidRDefault="00D061BB" w:rsidP="00D061BB">
      <w:pPr>
        <w:pStyle w:val="Algorithm"/>
        <w:rPr>
          <w:ins w:id="683" w:author="Andrew" w:date="2015-04-17T05:09:00Z"/>
        </w:rPr>
      </w:pPr>
      <w:proofErr w:type="gramStart"/>
      <w:ins w:id="684" w:author="Andrew" w:date="2015-04-17T05:09:00Z">
        <w:r w:rsidRPr="00A126AF">
          <w:rPr>
            <w:b/>
          </w:rPr>
          <w:t>return</w:t>
        </w:r>
        <w:proofErr w:type="gramEnd"/>
        <w:r>
          <w:t xml:space="preserve"> </w:t>
        </w:r>
        <m:oMath>
          <m:sSub>
            <m:sSubPr>
              <m:ctrlPr>
                <w:rPr>
                  <w:rFonts w:ascii="Cambria Math" w:hAnsi="Cambria Math"/>
                  <w:i/>
                </w:rPr>
              </m:ctrlPr>
            </m:sSubPr>
            <m:e>
              <m:r>
                <w:rPr>
                  <w:rFonts w:ascii="Cambria Math" w:hAnsi="Cambria Math"/>
                </w:rPr>
                <m:t>S</m:t>
              </m:r>
            </m:e>
            <m:sub>
              <m:r>
                <w:rPr>
                  <w:rFonts w:ascii="Cambria Math" w:hAnsi="Cambria Math"/>
                </w:rPr>
                <m:t>i-1</m:t>
              </m:r>
            </m:sub>
          </m:sSub>
        </m:oMath>
      </w:ins>
    </w:p>
    <w:p w:rsidR="00D061BB" w:rsidRDefault="00D061BB" w:rsidP="000D7111">
      <w:pPr>
        <w:pStyle w:val="BodyText"/>
      </w:pPr>
    </w:p>
    <w:p w:rsidR="00A7542D" w:rsidRDefault="00A7542D" w:rsidP="00A7542D">
      <w:pPr>
        <w:pStyle w:val="Heading1"/>
      </w:pPr>
      <w:r>
        <w:t>Bibliography</w:t>
      </w:r>
    </w:p>
    <w:p w:rsidR="005F2783" w:rsidRPr="005F2783" w:rsidRDefault="00F54006">
      <w:pPr>
        <w:pStyle w:val="NormalWeb"/>
        <w:ind w:left="480" w:hanging="480"/>
        <w:divId w:val="1897859200"/>
        <w:rPr>
          <w:rFonts w:ascii="Cambria" w:hAnsi="Cambria"/>
          <w:noProof/>
        </w:rPr>
      </w:pPr>
      <w:r>
        <w:fldChar w:fldCharType="begin" w:fldLock="1"/>
      </w:r>
      <w:r w:rsidR="00A7542D">
        <w:instrText xml:space="preserve">ADDIN Mendeley Bibliography CSL_BIBLIOGRAPHY </w:instrText>
      </w:r>
      <w:r>
        <w:fldChar w:fldCharType="separate"/>
      </w:r>
      <w:r w:rsidR="005F2783" w:rsidRPr="005F2783">
        <w:rPr>
          <w:rFonts w:ascii="Cambria" w:hAnsi="Cambria"/>
          <w:noProof/>
        </w:rPr>
        <w:t xml:space="preserve">Baeck, A., Wagemans, J., &amp; Op de Beeck, H. P. (2013). The distributed representation of random and meaningful object pairs in human occipitotemporal cortex: the weighted average as a general rule. </w:t>
      </w:r>
      <w:r w:rsidR="005F2783" w:rsidRPr="005F2783">
        <w:rPr>
          <w:rFonts w:ascii="Cambria" w:hAnsi="Cambria"/>
          <w:i/>
          <w:iCs/>
          <w:noProof/>
        </w:rPr>
        <w:t>NeuroImage</w:t>
      </w:r>
      <w:r w:rsidR="005F2783" w:rsidRPr="005F2783">
        <w:rPr>
          <w:rFonts w:ascii="Cambria" w:hAnsi="Cambria"/>
          <w:noProof/>
        </w:rPr>
        <w:t xml:space="preserve">, </w:t>
      </w:r>
      <w:r w:rsidR="005F2783" w:rsidRPr="005F2783">
        <w:rPr>
          <w:rFonts w:ascii="Cambria" w:hAnsi="Cambria"/>
          <w:i/>
          <w:iCs/>
          <w:noProof/>
        </w:rPr>
        <w:t>70</w:t>
      </w:r>
      <w:r w:rsidR="005F2783" w:rsidRPr="005F2783">
        <w:rPr>
          <w:rFonts w:ascii="Cambria" w:hAnsi="Cambria"/>
          <w:noProof/>
        </w:rPr>
        <w:t>, 37–47. doi:10.1016/j.neuroimage.2012.12.023</w:t>
      </w:r>
    </w:p>
    <w:p w:rsidR="005F2783" w:rsidRPr="005F2783" w:rsidRDefault="005F2783">
      <w:pPr>
        <w:pStyle w:val="NormalWeb"/>
        <w:ind w:left="480" w:hanging="480"/>
        <w:divId w:val="1897859200"/>
        <w:rPr>
          <w:rFonts w:ascii="Cambria" w:hAnsi="Cambria"/>
          <w:noProof/>
        </w:rPr>
      </w:pPr>
      <w:r w:rsidRPr="005F2783">
        <w:rPr>
          <w:rFonts w:ascii="Cambria" w:hAnsi="Cambria"/>
          <w:noProof/>
        </w:rPr>
        <w:t xml:space="preserve">Bishop, C. M. (2006). </w:t>
      </w:r>
      <w:r w:rsidRPr="005F2783">
        <w:rPr>
          <w:rFonts w:ascii="Cambria" w:hAnsi="Cambria"/>
          <w:i/>
          <w:iCs/>
          <w:noProof/>
        </w:rPr>
        <w:t>Pattern Recognition and Machine Learning</w:t>
      </w:r>
      <w:r w:rsidRPr="005F2783">
        <w:rPr>
          <w:rFonts w:ascii="Cambria" w:hAnsi="Cambria"/>
          <w:noProof/>
        </w:rPr>
        <w:t>. New York: Springer.</w:t>
      </w:r>
    </w:p>
    <w:p w:rsidR="005F2783" w:rsidRPr="005F2783" w:rsidRDefault="005F2783">
      <w:pPr>
        <w:pStyle w:val="NormalWeb"/>
        <w:ind w:left="480" w:hanging="480"/>
        <w:divId w:val="1897859200"/>
        <w:rPr>
          <w:rFonts w:ascii="Cambria" w:hAnsi="Cambria"/>
          <w:noProof/>
        </w:rPr>
      </w:pPr>
      <w:r w:rsidRPr="005F2783">
        <w:rPr>
          <w:rFonts w:ascii="Cambria" w:hAnsi="Cambria"/>
          <w:noProof/>
        </w:rPr>
        <w:t xml:space="preserve">Cabral, C., Silveira, M., &amp; Figueiredo, P. (2012). Decoding visual brain states from fMRI using an ensemble of classifiers. </w:t>
      </w:r>
      <w:r w:rsidRPr="005F2783">
        <w:rPr>
          <w:rFonts w:ascii="Cambria" w:hAnsi="Cambria"/>
          <w:i/>
          <w:iCs/>
          <w:noProof/>
        </w:rPr>
        <w:t>Pattern Recognition</w:t>
      </w:r>
      <w:r w:rsidRPr="005F2783">
        <w:rPr>
          <w:rFonts w:ascii="Cambria" w:hAnsi="Cambria"/>
          <w:noProof/>
        </w:rPr>
        <w:t xml:space="preserve">, </w:t>
      </w:r>
      <w:r w:rsidRPr="005F2783">
        <w:rPr>
          <w:rFonts w:ascii="Cambria" w:hAnsi="Cambria"/>
          <w:i/>
          <w:iCs/>
          <w:noProof/>
        </w:rPr>
        <w:t>45</w:t>
      </w:r>
      <w:r w:rsidRPr="005F2783">
        <w:rPr>
          <w:rFonts w:ascii="Cambria" w:hAnsi="Cambria"/>
          <w:noProof/>
        </w:rPr>
        <w:t>(6), 2064–2074. doi:10.1016/j.patcog.2011.04.015</w:t>
      </w:r>
    </w:p>
    <w:p w:rsidR="005F2783" w:rsidRPr="005F2783" w:rsidRDefault="005F2783">
      <w:pPr>
        <w:pStyle w:val="NormalWeb"/>
        <w:ind w:left="480" w:hanging="480"/>
        <w:divId w:val="1897859200"/>
        <w:rPr>
          <w:rFonts w:ascii="Cambria" w:hAnsi="Cambria"/>
          <w:noProof/>
        </w:rPr>
      </w:pPr>
      <w:r w:rsidRPr="005F2783">
        <w:rPr>
          <w:rFonts w:ascii="Cambria" w:hAnsi="Cambria"/>
          <w:noProof/>
        </w:rPr>
        <w:t xml:space="preserve">Cireşan, D., Meier, U., Masci, J., &amp; Schmidhuber, J. (2012). Multi-column deep neural network for traffic sign classification. </w:t>
      </w:r>
      <w:r w:rsidRPr="005F2783">
        <w:rPr>
          <w:rFonts w:ascii="Cambria" w:hAnsi="Cambria"/>
          <w:i/>
          <w:iCs/>
          <w:noProof/>
        </w:rPr>
        <w:t>Neural Networks : The Official Journal of the International Neural Network Society</w:t>
      </w:r>
      <w:r w:rsidRPr="005F2783">
        <w:rPr>
          <w:rFonts w:ascii="Cambria" w:hAnsi="Cambria"/>
          <w:noProof/>
        </w:rPr>
        <w:t xml:space="preserve">, </w:t>
      </w:r>
      <w:r w:rsidRPr="005F2783">
        <w:rPr>
          <w:rFonts w:ascii="Cambria" w:hAnsi="Cambria"/>
          <w:i/>
          <w:iCs/>
          <w:noProof/>
        </w:rPr>
        <w:t>32</w:t>
      </w:r>
      <w:r w:rsidRPr="005F2783">
        <w:rPr>
          <w:rFonts w:ascii="Cambria" w:hAnsi="Cambria"/>
          <w:noProof/>
        </w:rPr>
        <w:t>, 333–8. doi:10.1016/j.neunet.2012.02.023</w:t>
      </w:r>
    </w:p>
    <w:p w:rsidR="005F2783" w:rsidRPr="005F2783" w:rsidRDefault="005F2783">
      <w:pPr>
        <w:pStyle w:val="NormalWeb"/>
        <w:ind w:left="480" w:hanging="480"/>
        <w:divId w:val="1897859200"/>
        <w:rPr>
          <w:rFonts w:ascii="Cambria" w:hAnsi="Cambria"/>
          <w:noProof/>
        </w:rPr>
      </w:pPr>
      <w:r w:rsidRPr="005F2783">
        <w:rPr>
          <w:rFonts w:ascii="Cambria" w:hAnsi="Cambria"/>
          <w:noProof/>
        </w:rPr>
        <w:lastRenderedPageBreak/>
        <w:t xml:space="preserve">Cortes, C., &amp; Vapnik, V. (1995). Support-vector networks. </w:t>
      </w:r>
      <w:r w:rsidRPr="005F2783">
        <w:rPr>
          <w:rFonts w:ascii="Cambria" w:hAnsi="Cambria"/>
          <w:i/>
          <w:iCs/>
          <w:noProof/>
        </w:rPr>
        <w:t>Machine Learning</w:t>
      </w:r>
      <w:r w:rsidRPr="005F2783">
        <w:rPr>
          <w:rFonts w:ascii="Cambria" w:hAnsi="Cambria"/>
          <w:noProof/>
        </w:rPr>
        <w:t xml:space="preserve">, </w:t>
      </w:r>
      <w:r w:rsidRPr="005F2783">
        <w:rPr>
          <w:rFonts w:ascii="Cambria" w:hAnsi="Cambria"/>
          <w:i/>
          <w:iCs/>
          <w:noProof/>
        </w:rPr>
        <w:t>20</w:t>
      </w:r>
      <w:r w:rsidRPr="005F2783">
        <w:rPr>
          <w:rFonts w:ascii="Cambria" w:hAnsi="Cambria"/>
          <w:noProof/>
        </w:rPr>
        <w:t>(3), 273–297. doi:10.1007/BF00994018</w:t>
      </w:r>
    </w:p>
    <w:p w:rsidR="005F2783" w:rsidRPr="005F2783" w:rsidRDefault="005F2783">
      <w:pPr>
        <w:pStyle w:val="NormalWeb"/>
        <w:ind w:left="480" w:hanging="480"/>
        <w:divId w:val="1897859200"/>
        <w:rPr>
          <w:rFonts w:ascii="Cambria" w:hAnsi="Cambria"/>
          <w:noProof/>
        </w:rPr>
      </w:pPr>
      <w:r w:rsidRPr="005F2783">
        <w:rPr>
          <w:rFonts w:ascii="Cambria" w:hAnsi="Cambria"/>
          <w:noProof/>
        </w:rPr>
        <w:t xml:space="preserve">Cover, T., &amp; Hart, P. (1967). Nearest neighbor pattern classification. </w:t>
      </w:r>
      <w:r w:rsidRPr="005F2783">
        <w:rPr>
          <w:rFonts w:ascii="Cambria" w:hAnsi="Cambria"/>
          <w:i/>
          <w:iCs/>
          <w:noProof/>
        </w:rPr>
        <w:t>IEEE Transactions on Information Theory</w:t>
      </w:r>
      <w:r w:rsidRPr="005F2783">
        <w:rPr>
          <w:rFonts w:ascii="Cambria" w:hAnsi="Cambria"/>
          <w:noProof/>
        </w:rPr>
        <w:t xml:space="preserve">, </w:t>
      </w:r>
      <w:r w:rsidRPr="005F2783">
        <w:rPr>
          <w:rFonts w:ascii="Cambria" w:hAnsi="Cambria"/>
          <w:i/>
          <w:iCs/>
          <w:noProof/>
        </w:rPr>
        <w:t>13</w:t>
      </w:r>
      <w:r w:rsidRPr="005F2783">
        <w:rPr>
          <w:rFonts w:ascii="Cambria" w:hAnsi="Cambria"/>
          <w:noProof/>
        </w:rPr>
        <w:t>(1), 21–27. doi:10.1109/TIT.1967.1053964</w:t>
      </w:r>
    </w:p>
    <w:p w:rsidR="005F2783" w:rsidRPr="005F2783" w:rsidRDefault="005F2783">
      <w:pPr>
        <w:pStyle w:val="NormalWeb"/>
        <w:ind w:left="480" w:hanging="480"/>
        <w:divId w:val="1897859200"/>
        <w:rPr>
          <w:rFonts w:ascii="Cambria" w:hAnsi="Cambria"/>
          <w:noProof/>
        </w:rPr>
      </w:pPr>
      <w:r w:rsidRPr="005F2783">
        <w:rPr>
          <w:rFonts w:ascii="Cambria" w:hAnsi="Cambria"/>
          <w:noProof/>
        </w:rPr>
        <w:t xml:space="preserve">De Martino, F., Valente, G., Staeren, N., Ashburner, J., Goebel, R., &amp; Formisano, E. (2008). Combining multivariate voxel selection and support vector machines for mapping and classification of fMRI spatial patterns. </w:t>
      </w:r>
      <w:r w:rsidRPr="005F2783">
        <w:rPr>
          <w:rFonts w:ascii="Cambria" w:hAnsi="Cambria"/>
          <w:i/>
          <w:iCs/>
          <w:noProof/>
        </w:rPr>
        <w:t>NeuroImage</w:t>
      </w:r>
      <w:r w:rsidRPr="005F2783">
        <w:rPr>
          <w:rFonts w:ascii="Cambria" w:hAnsi="Cambria"/>
          <w:noProof/>
        </w:rPr>
        <w:t xml:space="preserve">, </w:t>
      </w:r>
      <w:r w:rsidRPr="005F2783">
        <w:rPr>
          <w:rFonts w:ascii="Cambria" w:hAnsi="Cambria"/>
          <w:i/>
          <w:iCs/>
          <w:noProof/>
        </w:rPr>
        <w:t>43</w:t>
      </w:r>
      <w:r w:rsidRPr="005F2783">
        <w:rPr>
          <w:rFonts w:ascii="Cambria" w:hAnsi="Cambria"/>
          <w:noProof/>
        </w:rPr>
        <w:t>, 44–58. doi:10.1016/j.neuroimage.2008.06.037</w:t>
      </w:r>
    </w:p>
    <w:p w:rsidR="005F2783" w:rsidRPr="005F2783" w:rsidRDefault="005F2783">
      <w:pPr>
        <w:pStyle w:val="NormalWeb"/>
        <w:ind w:left="480" w:hanging="480"/>
        <w:divId w:val="1897859200"/>
        <w:rPr>
          <w:rFonts w:ascii="Cambria" w:hAnsi="Cambria"/>
          <w:noProof/>
        </w:rPr>
      </w:pPr>
      <w:r w:rsidRPr="005F2783">
        <w:rPr>
          <w:rFonts w:ascii="Cambria" w:hAnsi="Cambria"/>
          <w:noProof/>
        </w:rPr>
        <w:t xml:space="preserve">Duda, R., &amp; Hart, P. (1973). </w:t>
      </w:r>
      <w:r w:rsidRPr="005F2783">
        <w:rPr>
          <w:rFonts w:ascii="Cambria" w:hAnsi="Cambria"/>
          <w:i/>
          <w:iCs/>
          <w:noProof/>
        </w:rPr>
        <w:t>Pattern classification and scene analysis</w:t>
      </w:r>
      <w:r w:rsidRPr="005F2783">
        <w:rPr>
          <w:rFonts w:ascii="Cambria" w:hAnsi="Cambria"/>
          <w:noProof/>
        </w:rPr>
        <w:t xml:space="preserve"> (Vol. 3.). New York: Wiley.</w:t>
      </w:r>
    </w:p>
    <w:p w:rsidR="005F2783" w:rsidRPr="005F2783" w:rsidRDefault="005F2783">
      <w:pPr>
        <w:pStyle w:val="NormalWeb"/>
        <w:ind w:left="480" w:hanging="480"/>
        <w:divId w:val="1897859200"/>
        <w:rPr>
          <w:rFonts w:ascii="Cambria" w:hAnsi="Cambria"/>
          <w:noProof/>
        </w:rPr>
      </w:pPr>
      <w:r w:rsidRPr="005F2783">
        <w:rPr>
          <w:rFonts w:ascii="Cambria" w:hAnsi="Cambria"/>
          <w:noProof/>
        </w:rPr>
        <w:t xml:space="preserve">Efron, B. (1979). Bootstrap Methods: Another Look at the Jackknife. </w:t>
      </w:r>
      <w:r w:rsidRPr="005F2783">
        <w:rPr>
          <w:rFonts w:ascii="Cambria" w:hAnsi="Cambria"/>
          <w:i/>
          <w:iCs/>
          <w:noProof/>
        </w:rPr>
        <w:t>The Annals of Statistics</w:t>
      </w:r>
      <w:r w:rsidRPr="005F2783">
        <w:rPr>
          <w:rFonts w:ascii="Cambria" w:hAnsi="Cambria"/>
          <w:noProof/>
        </w:rPr>
        <w:t xml:space="preserve">, </w:t>
      </w:r>
      <w:r w:rsidRPr="005F2783">
        <w:rPr>
          <w:rFonts w:ascii="Cambria" w:hAnsi="Cambria"/>
          <w:i/>
          <w:iCs/>
          <w:noProof/>
        </w:rPr>
        <w:t>1</w:t>
      </w:r>
      <w:r w:rsidRPr="005F2783">
        <w:rPr>
          <w:rFonts w:ascii="Cambria" w:hAnsi="Cambria"/>
          <w:noProof/>
        </w:rPr>
        <w:t>(7), 1–26.</w:t>
      </w:r>
    </w:p>
    <w:p w:rsidR="005F2783" w:rsidRPr="005F2783" w:rsidRDefault="005F2783">
      <w:pPr>
        <w:pStyle w:val="NormalWeb"/>
        <w:ind w:left="480" w:hanging="480"/>
        <w:divId w:val="1897859200"/>
        <w:rPr>
          <w:rFonts w:ascii="Cambria" w:hAnsi="Cambria"/>
          <w:noProof/>
        </w:rPr>
      </w:pPr>
      <w:r w:rsidRPr="005F2783">
        <w:rPr>
          <w:rFonts w:ascii="Cambria" w:hAnsi="Cambria"/>
          <w:noProof/>
        </w:rPr>
        <w:t xml:space="preserve">Fan, Y., Shen, D., &amp; Davatzikos, C. (2006). Detecting Cognitive States from fMRI Images by Machine Learning and Multivariate Classification. In </w:t>
      </w:r>
      <w:r w:rsidRPr="005F2783">
        <w:rPr>
          <w:rFonts w:ascii="Cambria" w:hAnsi="Cambria"/>
          <w:i/>
          <w:iCs/>
          <w:noProof/>
        </w:rPr>
        <w:t>Conference on Computer Vision and Pattern Recognition Workshop</w:t>
      </w:r>
      <w:r w:rsidRPr="005F2783">
        <w:rPr>
          <w:rFonts w:ascii="Cambria" w:hAnsi="Cambria"/>
          <w:noProof/>
        </w:rPr>
        <w:t>. IEEE. doi:10.1109/CVPRW.2006.64</w:t>
      </w:r>
    </w:p>
    <w:p w:rsidR="005F2783" w:rsidRPr="005F2783" w:rsidRDefault="005F2783">
      <w:pPr>
        <w:pStyle w:val="NormalWeb"/>
        <w:ind w:left="480" w:hanging="480"/>
        <w:divId w:val="1897859200"/>
        <w:rPr>
          <w:rFonts w:ascii="Cambria" w:hAnsi="Cambria"/>
          <w:noProof/>
        </w:rPr>
      </w:pPr>
      <w:r w:rsidRPr="005F2783">
        <w:rPr>
          <w:rFonts w:ascii="Cambria" w:hAnsi="Cambria"/>
          <w:noProof/>
        </w:rPr>
        <w:t xml:space="preserve">Formisano, E., De Martino, F., Bonte, M., &amp; Goebel, R. (2008). “Who” is saying “what”? Brain-based decoding of human voice and speech. </w:t>
      </w:r>
      <w:r w:rsidRPr="005F2783">
        <w:rPr>
          <w:rFonts w:ascii="Cambria" w:hAnsi="Cambria"/>
          <w:i/>
          <w:iCs/>
          <w:noProof/>
        </w:rPr>
        <w:t>Science (New York, N.Y.)</w:t>
      </w:r>
      <w:r w:rsidRPr="005F2783">
        <w:rPr>
          <w:rFonts w:ascii="Cambria" w:hAnsi="Cambria"/>
          <w:noProof/>
        </w:rPr>
        <w:t xml:space="preserve">, </w:t>
      </w:r>
      <w:r w:rsidRPr="005F2783">
        <w:rPr>
          <w:rFonts w:ascii="Cambria" w:hAnsi="Cambria"/>
          <w:i/>
          <w:iCs/>
          <w:noProof/>
        </w:rPr>
        <w:t>322</w:t>
      </w:r>
      <w:r w:rsidRPr="005F2783">
        <w:rPr>
          <w:rFonts w:ascii="Cambria" w:hAnsi="Cambria"/>
          <w:noProof/>
        </w:rPr>
        <w:t>(November), 970–973. doi:10.1126/science.1164318</w:t>
      </w:r>
    </w:p>
    <w:p w:rsidR="005F2783" w:rsidRPr="005F2783" w:rsidRDefault="005F2783">
      <w:pPr>
        <w:pStyle w:val="NormalWeb"/>
        <w:ind w:left="480" w:hanging="480"/>
        <w:divId w:val="1897859200"/>
        <w:rPr>
          <w:rFonts w:ascii="Cambria" w:hAnsi="Cambria"/>
          <w:noProof/>
        </w:rPr>
      </w:pPr>
      <w:r w:rsidRPr="005F2783">
        <w:rPr>
          <w:rFonts w:ascii="Cambria" w:hAnsi="Cambria"/>
          <w:noProof/>
        </w:rPr>
        <w:t xml:space="preserve">Formisano, E., De Martino, F., &amp; Valente, G. (2008). Multivariate analysis of fMRI time series: classification and regression of brain responses using machine learning. </w:t>
      </w:r>
      <w:r w:rsidRPr="005F2783">
        <w:rPr>
          <w:rFonts w:ascii="Cambria" w:hAnsi="Cambria"/>
          <w:i/>
          <w:iCs/>
          <w:noProof/>
        </w:rPr>
        <w:t>Magnetic Resonance Imaging</w:t>
      </w:r>
      <w:r w:rsidRPr="005F2783">
        <w:rPr>
          <w:rFonts w:ascii="Cambria" w:hAnsi="Cambria"/>
          <w:noProof/>
        </w:rPr>
        <w:t xml:space="preserve">, </w:t>
      </w:r>
      <w:r w:rsidRPr="005F2783">
        <w:rPr>
          <w:rFonts w:ascii="Cambria" w:hAnsi="Cambria"/>
          <w:i/>
          <w:iCs/>
          <w:noProof/>
        </w:rPr>
        <w:t>26</w:t>
      </w:r>
      <w:r w:rsidRPr="005F2783">
        <w:rPr>
          <w:rFonts w:ascii="Cambria" w:hAnsi="Cambria"/>
          <w:noProof/>
        </w:rPr>
        <w:t>(7), 921–34. doi:10.1016/j.mri.2008.01.052</w:t>
      </w:r>
    </w:p>
    <w:p w:rsidR="005F2783" w:rsidRPr="005F2783" w:rsidRDefault="005F2783">
      <w:pPr>
        <w:pStyle w:val="NormalWeb"/>
        <w:ind w:left="480" w:hanging="480"/>
        <w:divId w:val="1897859200"/>
        <w:rPr>
          <w:rFonts w:ascii="Cambria" w:hAnsi="Cambria"/>
          <w:noProof/>
        </w:rPr>
      </w:pPr>
      <w:r w:rsidRPr="005F2783">
        <w:rPr>
          <w:rFonts w:ascii="Cambria" w:hAnsi="Cambria"/>
          <w:noProof/>
        </w:rPr>
        <w:t xml:space="preserve">Friston, K. J., Holmes, A. P., Worsley, K. J., Poline, J.-P., Frith, C. D., &amp; Frackowiak, R. S. J. (1994). Statistical parametric maps in functional imaging: A general linear approach. </w:t>
      </w:r>
      <w:r w:rsidRPr="005F2783">
        <w:rPr>
          <w:rFonts w:ascii="Cambria" w:hAnsi="Cambria"/>
          <w:i/>
          <w:iCs/>
          <w:noProof/>
        </w:rPr>
        <w:t>Human Brain Mapping</w:t>
      </w:r>
      <w:r w:rsidRPr="005F2783">
        <w:rPr>
          <w:rFonts w:ascii="Cambria" w:hAnsi="Cambria"/>
          <w:noProof/>
        </w:rPr>
        <w:t xml:space="preserve">, </w:t>
      </w:r>
      <w:r w:rsidRPr="005F2783">
        <w:rPr>
          <w:rFonts w:ascii="Cambria" w:hAnsi="Cambria"/>
          <w:i/>
          <w:iCs/>
          <w:noProof/>
        </w:rPr>
        <w:t>2</w:t>
      </w:r>
      <w:r w:rsidRPr="005F2783">
        <w:rPr>
          <w:rFonts w:ascii="Cambria" w:hAnsi="Cambria"/>
          <w:noProof/>
        </w:rPr>
        <w:t>(4), 189–210. doi:10.1002/hbm.460020402</w:t>
      </w:r>
    </w:p>
    <w:p w:rsidR="005F2783" w:rsidRPr="005F2783" w:rsidRDefault="005F2783">
      <w:pPr>
        <w:pStyle w:val="NormalWeb"/>
        <w:ind w:left="480" w:hanging="480"/>
        <w:divId w:val="1897859200"/>
        <w:rPr>
          <w:rFonts w:ascii="Cambria" w:hAnsi="Cambria"/>
          <w:noProof/>
        </w:rPr>
      </w:pPr>
      <w:r w:rsidRPr="005F2783">
        <w:rPr>
          <w:rFonts w:ascii="Cambria" w:hAnsi="Cambria"/>
          <w:noProof/>
        </w:rPr>
        <w:t xml:space="preserve">Gebuis, T., Gevers, W., &amp; Cohen Kadosh, R. (2013). Topographic representation of high-level cognition: numerosity or sensory processing? </w:t>
      </w:r>
      <w:r w:rsidRPr="005F2783">
        <w:rPr>
          <w:rFonts w:ascii="Cambria" w:hAnsi="Cambria"/>
          <w:i/>
          <w:iCs/>
          <w:noProof/>
        </w:rPr>
        <w:t>Trends in Cognitive Sciences</w:t>
      </w:r>
      <w:r w:rsidRPr="005F2783">
        <w:rPr>
          <w:rFonts w:ascii="Cambria" w:hAnsi="Cambria"/>
          <w:noProof/>
        </w:rPr>
        <w:t>, 2–4. doi:10.1016/j.tics.2013.10.002</w:t>
      </w:r>
    </w:p>
    <w:p w:rsidR="005F2783" w:rsidRPr="005F2783" w:rsidRDefault="005F2783">
      <w:pPr>
        <w:pStyle w:val="NormalWeb"/>
        <w:ind w:left="480" w:hanging="480"/>
        <w:divId w:val="1897859200"/>
        <w:rPr>
          <w:rFonts w:ascii="Cambria" w:hAnsi="Cambria"/>
          <w:noProof/>
        </w:rPr>
      </w:pPr>
      <w:r w:rsidRPr="005F2783">
        <w:rPr>
          <w:rFonts w:ascii="Cambria" w:hAnsi="Cambria"/>
          <w:noProof/>
        </w:rPr>
        <w:t xml:space="preserve">Gerardi, M., Rothbaum, B. O., Ressler, K., Heekin, M., &amp; Rizzo, A. (2008). Virtual reality exposure therapy using a virtual Iraq: case report. </w:t>
      </w:r>
      <w:r w:rsidRPr="005F2783">
        <w:rPr>
          <w:rFonts w:ascii="Cambria" w:hAnsi="Cambria"/>
          <w:i/>
          <w:iCs/>
          <w:noProof/>
        </w:rPr>
        <w:t>Journal of Traumatic Stress</w:t>
      </w:r>
      <w:r w:rsidRPr="005F2783">
        <w:rPr>
          <w:rFonts w:ascii="Cambria" w:hAnsi="Cambria"/>
          <w:noProof/>
        </w:rPr>
        <w:t xml:space="preserve">, </w:t>
      </w:r>
      <w:r w:rsidRPr="005F2783">
        <w:rPr>
          <w:rFonts w:ascii="Cambria" w:hAnsi="Cambria"/>
          <w:i/>
          <w:iCs/>
          <w:noProof/>
        </w:rPr>
        <w:t>21</w:t>
      </w:r>
      <w:r w:rsidRPr="005F2783">
        <w:rPr>
          <w:rFonts w:ascii="Cambria" w:hAnsi="Cambria"/>
          <w:noProof/>
        </w:rPr>
        <w:t>(2), 209–13. doi:10.1002/jts.20331</w:t>
      </w:r>
    </w:p>
    <w:p w:rsidR="005F2783" w:rsidRPr="005F2783" w:rsidRDefault="005F2783">
      <w:pPr>
        <w:pStyle w:val="NormalWeb"/>
        <w:ind w:left="480" w:hanging="480"/>
        <w:divId w:val="1897859200"/>
        <w:rPr>
          <w:rFonts w:ascii="Cambria" w:hAnsi="Cambria"/>
          <w:noProof/>
        </w:rPr>
      </w:pPr>
      <w:r w:rsidRPr="005F2783">
        <w:rPr>
          <w:rFonts w:ascii="Cambria" w:hAnsi="Cambria"/>
          <w:noProof/>
        </w:rPr>
        <w:t xml:space="preserve">Glover, G. H. (1999). Deconvolution of impulse response in event-related BOLD fMRI. </w:t>
      </w:r>
      <w:r w:rsidRPr="005F2783">
        <w:rPr>
          <w:rFonts w:ascii="Cambria" w:hAnsi="Cambria"/>
          <w:i/>
          <w:iCs/>
          <w:noProof/>
        </w:rPr>
        <w:t>NeuroImage</w:t>
      </w:r>
      <w:r w:rsidRPr="005F2783">
        <w:rPr>
          <w:rFonts w:ascii="Cambria" w:hAnsi="Cambria"/>
          <w:noProof/>
        </w:rPr>
        <w:t xml:space="preserve">, </w:t>
      </w:r>
      <w:r w:rsidRPr="005F2783">
        <w:rPr>
          <w:rFonts w:ascii="Cambria" w:hAnsi="Cambria"/>
          <w:i/>
          <w:iCs/>
          <w:noProof/>
        </w:rPr>
        <w:t>9</w:t>
      </w:r>
      <w:r w:rsidRPr="005F2783">
        <w:rPr>
          <w:rFonts w:ascii="Cambria" w:hAnsi="Cambria"/>
          <w:noProof/>
        </w:rPr>
        <w:t>(4), 416–29. Retrieved from http://www.ncbi.nlm.nih.gov/pubmed/10191170</w:t>
      </w:r>
    </w:p>
    <w:p w:rsidR="005F2783" w:rsidRPr="005F2783" w:rsidRDefault="005F2783">
      <w:pPr>
        <w:pStyle w:val="NormalWeb"/>
        <w:ind w:left="480" w:hanging="480"/>
        <w:divId w:val="1897859200"/>
        <w:rPr>
          <w:rFonts w:ascii="Cambria" w:hAnsi="Cambria"/>
          <w:noProof/>
        </w:rPr>
      </w:pPr>
      <w:r w:rsidRPr="005F2783">
        <w:rPr>
          <w:rFonts w:ascii="Cambria" w:hAnsi="Cambria"/>
          <w:noProof/>
        </w:rPr>
        <w:lastRenderedPageBreak/>
        <w:t xml:space="preserve">Gonçalves, R., Pedrozo, A. L., Coutinho, E. S. F., Figueira, I., &amp; Ventura, P. (2012). Efficacy of virtual reality exposure therapy in the treatment of PTSD: a systematic review. </w:t>
      </w:r>
      <w:r w:rsidRPr="005F2783">
        <w:rPr>
          <w:rFonts w:ascii="Cambria" w:hAnsi="Cambria"/>
          <w:i/>
          <w:iCs/>
          <w:noProof/>
        </w:rPr>
        <w:t>PloS One</w:t>
      </w:r>
      <w:r w:rsidRPr="005F2783">
        <w:rPr>
          <w:rFonts w:ascii="Cambria" w:hAnsi="Cambria"/>
          <w:noProof/>
        </w:rPr>
        <w:t xml:space="preserve">, </w:t>
      </w:r>
      <w:r w:rsidRPr="005F2783">
        <w:rPr>
          <w:rFonts w:ascii="Cambria" w:hAnsi="Cambria"/>
          <w:i/>
          <w:iCs/>
          <w:noProof/>
        </w:rPr>
        <w:t>7</w:t>
      </w:r>
      <w:r w:rsidRPr="005F2783">
        <w:rPr>
          <w:rFonts w:ascii="Cambria" w:hAnsi="Cambria"/>
          <w:noProof/>
        </w:rPr>
        <w:t>(12), e48469. doi:10.1371/journal.pone.0048469</w:t>
      </w:r>
    </w:p>
    <w:p w:rsidR="005F2783" w:rsidRPr="005F2783" w:rsidRDefault="005F2783">
      <w:pPr>
        <w:pStyle w:val="NormalWeb"/>
        <w:ind w:left="480" w:hanging="480"/>
        <w:divId w:val="1897859200"/>
        <w:rPr>
          <w:rFonts w:ascii="Cambria" w:hAnsi="Cambria"/>
          <w:noProof/>
        </w:rPr>
      </w:pPr>
      <w:r w:rsidRPr="005F2783">
        <w:rPr>
          <w:rFonts w:ascii="Cambria" w:hAnsi="Cambria"/>
          <w:noProof/>
        </w:rPr>
        <w:t xml:space="preserve">Griswold, M. a, Jakob, P. M., Heidemann, R. M., Nittka, M., Jellus, V., Wang, J., … Haase, A. (2002). Generalized autocalibrating partially parallel acquisitions (GRAPPA). </w:t>
      </w:r>
      <w:r w:rsidRPr="005F2783">
        <w:rPr>
          <w:rFonts w:ascii="Cambria" w:hAnsi="Cambria"/>
          <w:i/>
          <w:iCs/>
          <w:noProof/>
        </w:rPr>
        <w:t>Magnetic Resonance in Medicine : Official Journal of the Society of Magnetic Resonance in Medicine / Society of Magnetic Resonance in Medicine</w:t>
      </w:r>
      <w:r w:rsidRPr="005F2783">
        <w:rPr>
          <w:rFonts w:ascii="Cambria" w:hAnsi="Cambria"/>
          <w:noProof/>
        </w:rPr>
        <w:t xml:space="preserve">, </w:t>
      </w:r>
      <w:r w:rsidRPr="005F2783">
        <w:rPr>
          <w:rFonts w:ascii="Cambria" w:hAnsi="Cambria"/>
          <w:i/>
          <w:iCs/>
          <w:noProof/>
        </w:rPr>
        <w:t>47</w:t>
      </w:r>
      <w:r w:rsidRPr="005F2783">
        <w:rPr>
          <w:rFonts w:ascii="Cambria" w:hAnsi="Cambria"/>
          <w:noProof/>
        </w:rPr>
        <w:t>(6), 1202–10. doi:10.1002/mrm.10171</w:t>
      </w:r>
    </w:p>
    <w:p w:rsidR="005F2783" w:rsidRPr="005F2783" w:rsidRDefault="005F2783">
      <w:pPr>
        <w:pStyle w:val="NormalWeb"/>
        <w:ind w:left="480" w:hanging="480"/>
        <w:divId w:val="1897859200"/>
        <w:rPr>
          <w:rFonts w:ascii="Cambria" w:hAnsi="Cambria"/>
          <w:noProof/>
        </w:rPr>
      </w:pPr>
      <w:r w:rsidRPr="005F2783">
        <w:rPr>
          <w:rFonts w:ascii="Cambria" w:hAnsi="Cambria"/>
          <w:noProof/>
        </w:rPr>
        <w:t xml:space="preserve">Guyon, I., Weston, J., Barnhill, S., &amp; Vapnik, V. (2002). Gene Selection for Cancer Classification using support vector machines. </w:t>
      </w:r>
      <w:r w:rsidRPr="005F2783">
        <w:rPr>
          <w:rFonts w:ascii="Cambria" w:hAnsi="Cambria"/>
          <w:i/>
          <w:iCs/>
          <w:noProof/>
        </w:rPr>
        <w:t>Machine Learning</w:t>
      </w:r>
      <w:r w:rsidRPr="005F2783">
        <w:rPr>
          <w:rFonts w:ascii="Cambria" w:hAnsi="Cambria"/>
          <w:noProof/>
        </w:rPr>
        <w:t>, 389–422. Retrieved from http://link.springer.com/article/10.1023/A:1012487302797</w:t>
      </w:r>
    </w:p>
    <w:p w:rsidR="005F2783" w:rsidRPr="005F2783" w:rsidRDefault="005F2783">
      <w:pPr>
        <w:pStyle w:val="NormalWeb"/>
        <w:ind w:left="480" w:hanging="480"/>
        <w:divId w:val="1897859200"/>
        <w:rPr>
          <w:rFonts w:ascii="Cambria" w:hAnsi="Cambria"/>
          <w:noProof/>
        </w:rPr>
      </w:pPr>
      <w:r w:rsidRPr="005F2783">
        <w:rPr>
          <w:rFonts w:ascii="Cambria" w:hAnsi="Cambria"/>
          <w:noProof/>
        </w:rPr>
        <w:t xml:space="preserve">Hagan, M. T., &amp; Menhaj, M. B. (1994). Training feedforward networks with the Marquardt algorithm. </w:t>
      </w:r>
      <w:r w:rsidRPr="005F2783">
        <w:rPr>
          <w:rFonts w:ascii="Cambria" w:hAnsi="Cambria"/>
          <w:i/>
          <w:iCs/>
          <w:noProof/>
        </w:rPr>
        <w:t>IEEE Transactions on Neural Networks / a Publication of the IEEE Neural Networks Council</w:t>
      </w:r>
      <w:r w:rsidRPr="005F2783">
        <w:rPr>
          <w:rFonts w:ascii="Cambria" w:hAnsi="Cambria"/>
          <w:noProof/>
        </w:rPr>
        <w:t xml:space="preserve">, </w:t>
      </w:r>
      <w:r w:rsidRPr="005F2783">
        <w:rPr>
          <w:rFonts w:ascii="Cambria" w:hAnsi="Cambria"/>
          <w:i/>
          <w:iCs/>
          <w:noProof/>
        </w:rPr>
        <w:t>5</w:t>
      </w:r>
      <w:r w:rsidRPr="005F2783">
        <w:rPr>
          <w:rFonts w:ascii="Cambria" w:hAnsi="Cambria"/>
          <w:noProof/>
        </w:rPr>
        <w:t>(6), 989–93. doi:10.1109/72.329697</w:t>
      </w:r>
    </w:p>
    <w:p w:rsidR="005F2783" w:rsidRPr="005F2783" w:rsidRDefault="005F2783">
      <w:pPr>
        <w:pStyle w:val="NormalWeb"/>
        <w:ind w:left="480" w:hanging="480"/>
        <w:divId w:val="1897859200"/>
        <w:rPr>
          <w:rFonts w:ascii="Cambria" w:hAnsi="Cambria"/>
          <w:noProof/>
        </w:rPr>
      </w:pPr>
      <w:r w:rsidRPr="005F2783">
        <w:rPr>
          <w:rFonts w:ascii="Cambria" w:hAnsi="Cambria"/>
          <w:noProof/>
        </w:rPr>
        <w:t xml:space="preserve">Hanke, M., Halchenko, Y. O., Sederberg, P. B., Hanson, S. J., Haxby, J. V, &amp; Pollmann, S. (2009). PyMVPA: A python toolbox for multivariate pattern analysis of fMRI data. </w:t>
      </w:r>
      <w:r w:rsidRPr="005F2783">
        <w:rPr>
          <w:rFonts w:ascii="Cambria" w:hAnsi="Cambria"/>
          <w:i/>
          <w:iCs/>
          <w:noProof/>
        </w:rPr>
        <w:t>Neuroinformatics</w:t>
      </w:r>
      <w:r w:rsidRPr="005F2783">
        <w:rPr>
          <w:rFonts w:ascii="Cambria" w:hAnsi="Cambria"/>
          <w:noProof/>
        </w:rPr>
        <w:t xml:space="preserve">, </w:t>
      </w:r>
      <w:r w:rsidRPr="005F2783">
        <w:rPr>
          <w:rFonts w:ascii="Cambria" w:hAnsi="Cambria"/>
          <w:i/>
          <w:iCs/>
          <w:noProof/>
        </w:rPr>
        <w:t>7</w:t>
      </w:r>
      <w:r w:rsidRPr="005F2783">
        <w:rPr>
          <w:rFonts w:ascii="Cambria" w:hAnsi="Cambria"/>
          <w:noProof/>
        </w:rPr>
        <w:t>(1), 37–53. doi:10.1007/s12021-008-9041-y</w:t>
      </w:r>
    </w:p>
    <w:p w:rsidR="005F2783" w:rsidRPr="005F2783" w:rsidRDefault="005F2783">
      <w:pPr>
        <w:pStyle w:val="NormalWeb"/>
        <w:ind w:left="480" w:hanging="480"/>
        <w:divId w:val="1897859200"/>
        <w:rPr>
          <w:rFonts w:ascii="Cambria" w:hAnsi="Cambria"/>
          <w:noProof/>
        </w:rPr>
      </w:pPr>
      <w:r w:rsidRPr="005F2783">
        <w:rPr>
          <w:rFonts w:ascii="Cambria" w:hAnsi="Cambria"/>
          <w:noProof/>
        </w:rPr>
        <w:t xml:space="preserve">Hanson, S. J., Matsuka, T., &amp; Haxby, J. V. (2004). Combinatorial codes in ventral temporal lobe for object recognition: Haxby (2001) revisited: is there a “face” area? </w:t>
      </w:r>
      <w:r w:rsidRPr="005F2783">
        <w:rPr>
          <w:rFonts w:ascii="Cambria" w:hAnsi="Cambria"/>
          <w:i/>
          <w:iCs/>
          <w:noProof/>
        </w:rPr>
        <w:t>NeuroImage</w:t>
      </w:r>
      <w:r w:rsidRPr="005F2783">
        <w:rPr>
          <w:rFonts w:ascii="Cambria" w:hAnsi="Cambria"/>
          <w:noProof/>
        </w:rPr>
        <w:t xml:space="preserve">, </w:t>
      </w:r>
      <w:r w:rsidRPr="005F2783">
        <w:rPr>
          <w:rFonts w:ascii="Cambria" w:hAnsi="Cambria"/>
          <w:i/>
          <w:iCs/>
          <w:noProof/>
        </w:rPr>
        <w:t>23</w:t>
      </w:r>
      <w:r w:rsidRPr="005F2783">
        <w:rPr>
          <w:rFonts w:ascii="Cambria" w:hAnsi="Cambria"/>
          <w:noProof/>
        </w:rPr>
        <w:t>(1), 156–66. doi:10.1016/j.neuroimage.2004.05.020</w:t>
      </w:r>
    </w:p>
    <w:p w:rsidR="005F2783" w:rsidRPr="005F2783" w:rsidRDefault="005F2783">
      <w:pPr>
        <w:pStyle w:val="NormalWeb"/>
        <w:ind w:left="480" w:hanging="480"/>
        <w:divId w:val="1897859200"/>
        <w:rPr>
          <w:rFonts w:ascii="Cambria" w:hAnsi="Cambria"/>
          <w:noProof/>
        </w:rPr>
      </w:pPr>
      <w:r w:rsidRPr="005F2783">
        <w:rPr>
          <w:rFonts w:ascii="Cambria" w:hAnsi="Cambria"/>
          <w:noProof/>
        </w:rPr>
        <w:t xml:space="preserve">Harvey, B. M., Klein, B. P., Petridou, N., &amp; Dumoulin, S. O. (2013). Topographic representation of numerosity in the human parietal cortex. </w:t>
      </w:r>
      <w:r w:rsidRPr="005F2783">
        <w:rPr>
          <w:rFonts w:ascii="Cambria" w:hAnsi="Cambria"/>
          <w:i/>
          <w:iCs/>
          <w:noProof/>
        </w:rPr>
        <w:t>Science (New York, N.Y.)</w:t>
      </w:r>
      <w:r w:rsidRPr="005F2783">
        <w:rPr>
          <w:rFonts w:ascii="Cambria" w:hAnsi="Cambria"/>
          <w:noProof/>
        </w:rPr>
        <w:t xml:space="preserve">, </w:t>
      </w:r>
      <w:r w:rsidRPr="005F2783">
        <w:rPr>
          <w:rFonts w:ascii="Cambria" w:hAnsi="Cambria"/>
          <w:i/>
          <w:iCs/>
          <w:noProof/>
        </w:rPr>
        <w:t>341</w:t>
      </w:r>
      <w:r w:rsidRPr="005F2783">
        <w:rPr>
          <w:rFonts w:ascii="Cambria" w:hAnsi="Cambria"/>
          <w:noProof/>
        </w:rPr>
        <w:t>(6150), 1123–6. doi:10.1126/science.1239052</w:t>
      </w:r>
    </w:p>
    <w:p w:rsidR="005F2783" w:rsidRPr="005F2783" w:rsidRDefault="005F2783">
      <w:pPr>
        <w:pStyle w:val="NormalWeb"/>
        <w:ind w:left="480" w:hanging="480"/>
        <w:divId w:val="1897859200"/>
        <w:rPr>
          <w:rFonts w:ascii="Cambria" w:hAnsi="Cambria"/>
          <w:noProof/>
        </w:rPr>
      </w:pPr>
      <w:r w:rsidRPr="005F2783">
        <w:rPr>
          <w:rFonts w:ascii="Cambria" w:hAnsi="Cambria"/>
          <w:noProof/>
        </w:rPr>
        <w:t xml:space="preserve">Haxby, J. V, Gobbini, M. I., Furey, M. L., Ishai, a, Schouten, J. L., &amp; Pietrini, P. (2001). Distributed and overlapping representations of faces and objects in ventral temporal cortex. </w:t>
      </w:r>
      <w:r w:rsidRPr="005F2783">
        <w:rPr>
          <w:rFonts w:ascii="Cambria" w:hAnsi="Cambria"/>
          <w:i/>
          <w:iCs/>
          <w:noProof/>
        </w:rPr>
        <w:t>Science (New York, N.Y.)</w:t>
      </w:r>
      <w:r w:rsidRPr="005F2783">
        <w:rPr>
          <w:rFonts w:ascii="Cambria" w:hAnsi="Cambria"/>
          <w:noProof/>
        </w:rPr>
        <w:t xml:space="preserve">, </w:t>
      </w:r>
      <w:r w:rsidRPr="005F2783">
        <w:rPr>
          <w:rFonts w:ascii="Cambria" w:hAnsi="Cambria"/>
          <w:i/>
          <w:iCs/>
          <w:noProof/>
        </w:rPr>
        <w:t>293</w:t>
      </w:r>
      <w:r w:rsidRPr="005F2783">
        <w:rPr>
          <w:rFonts w:ascii="Cambria" w:hAnsi="Cambria"/>
          <w:noProof/>
        </w:rPr>
        <w:t>(5539), 2425–30. doi:10.1126/science.1063736</w:t>
      </w:r>
    </w:p>
    <w:p w:rsidR="005F2783" w:rsidRPr="005F2783" w:rsidRDefault="005F2783">
      <w:pPr>
        <w:pStyle w:val="NormalWeb"/>
        <w:ind w:left="480" w:hanging="480"/>
        <w:divId w:val="1897859200"/>
        <w:rPr>
          <w:rFonts w:ascii="Cambria" w:hAnsi="Cambria"/>
          <w:noProof/>
        </w:rPr>
      </w:pPr>
      <w:r w:rsidRPr="005F2783">
        <w:rPr>
          <w:rFonts w:ascii="Cambria" w:hAnsi="Cambria"/>
          <w:noProof/>
        </w:rPr>
        <w:t xml:space="preserve">Hinton, G. E., Osindero, S., &amp; Teh, Y.-W. (2006a). A fast learning algorithm for deep belief nets. </w:t>
      </w:r>
      <w:r w:rsidRPr="005F2783">
        <w:rPr>
          <w:rFonts w:ascii="Cambria" w:hAnsi="Cambria"/>
          <w:i/>
          <w:iCs/>
          <w:noProof/>
        </w:rPr>
        <w:t>Neural Computation</w:t>
      </w:r>
      <w:r w:rsidRPr="005F2783">
        <w:rPr>
          <w:rFonts w:ascii="Cambria" w:hAnsi="Cambria"/>
          <w:noProof/>
        </w:rPr>
        <w:t xml:space="preserve">, </w:t>
      </w:r>
      <w:r w:rsidRPr="005F2783">
        <w:rPr>
          <w:rFonts w:ascii="Cambria" w:hAnsi="Cambria"/>
          <w:i/>
          <w:iCs/>
          <w:noProof/>
        </w:rPr>
        <w:t>18</w:t>
      </w:r>
      <w:r w:rsidRPr="005F2783">
        <w:rPr>
          <w:rFonts w:ascii="Cambria" w:hAnsi="Cambria"/>
          <w:noProof/>
        </w:rPr>
        <w:t>(7), 1527–54. doi:10.1162/neco.2006.18.7.1527</w:t>
      </w:r>
    </w:p>
    <w:p w:rsidR="005F2783" w:rsidRPr="005F2783" w:rsidRDefault="005F2783">
      <w:pPr>
        <w:pStyle w:val="NormalWeb"/>
        <w:ind w:left="480" w:hanging="480"/>
        <w:divId w:val="1897859200"/>
        <w:rPr>
          <w:rFonts w:ascii="Cambria" w:hAnsi="Cambria"/>
          <w:noProof/>
        </w:rPr>
      </w:pPr>
      <w:r w:rsidRPr="005F2783">
        <w:rPr>
          <w:rFonts w:ascii="Cambria" w:hAnsi="Cambria"/>
          <w:noProof/>
        </w:rPr>
        <w:t xml:space="preserve">Hinton, G. E., Osindero, S., &amp; Teh, Y.-W. (2006b). A fast learning algorithm for deep belief nets. </w:t>
      </w:r>
      <w:r w:rsidRPr="005F2783">
        <w:rPr>
          <w:rFonts w:ascii="Cambria" w:hAnsi="Cambria"/>
          <w:i/>
          <w:iCs/>
          <w:noProof/>
        </w:rPr>
        <w:t>Neural Computation</w:t>
      </w:r>
      <w:r w:rsidRPr="005F2783">
        <w:rPr>
          <w:rFonts w:ascii="Cambria" w:hAnsi="Cambria"/>
          <w:noProof/>
        </w:rPr>
        <w:t xml:space="preserve">, </w:t>
      </w:r>
      <w:r w:rsidRPr="005F2783">
        <w:rPr>
          <w:rFonts w:ascii="Cambria" w:hAnsi="Cambria"/>
          <w:i/>
          <w:iCs/>
          <w:noProof/>
        </w:rPr>
        <w:t>18</w:t>
      </w:r>
      <w:r w:rsidRPr="005F2783">
        <w:rPr>
          <w:rFonts w:ascii="Cambria" w:hAnsi="Cambria"/>
          <w:noProof/>
        </w:rPr>
        <w:t>(7), 1527–54. doi:10.1162/neco.2006.18.7.1527</w:t>
      </w:r>
    </w:p>
    <w:p w:rsidR="005F2783" w:rsidRPr="005F2783" w:rsidRDefault="005F2783">
      <w:pPr>
        <w:pStyle w:val="NormalWeb"/>
        <w:ind w:left="480" w:hanging="480"/>
        <w:divId w:val="1897859200"/>
        <w:rPr>
          <w:rFonts w:ascii="Cambria" w:hAnsi="Cambria"/>
          <w:noProof/>
        </w:rPr>
      </w:pPr>
      <w:r w:rsidRPr="005F2783">
        <w:rPr>
          <w:rFonts w:ascii="Cambria" w:hAnsi="Cambria"/>
          <w:noProof/>
        </w:rPr>
        <w:t xml:space="preserve">Hornik, K., Stinchcombe, M., &amp; White, H. (1989). Multilayer feedforward networks are universal approximators. </w:t>
      </w:r>
      <w:r w:rsidRPr="005F2783">
        <w:rPr>
          <w:rFonts w:ascii="Cambria" w:hAnsi="Cambria"/>
          <w:i/>
          <w:iCs/>
          <w:noProof/>
        </w:rPr>
        <w:t>Neural Networks</w:t>
      </w:r>
      <w:r w:rsidRPr="005F2783">
        <w:rPr>
          <w:rFonts w:ascii="Cambria" w:hAnsi="Cambria"/>
          <w:noProof/>
        </w:rPr>
        <w:t xml:space="preserve">, </w:t>
      </w:r>
      <w:r w:rsidRPr="005F2783">
        <w:rPr>
          <w:rFonts w:ascii="Cambria" w:hAnsi="Cambria"/>
          <w:i/>
          <w:iCs/>
          <w:noProof/>
        </w:rPr>
        <w:t>2</w:t>
      </w:r>
      <w:r w:rsidRPr="005F2783">
        <w:rPr>
          <w:rFonts w:ascii="Cambria" w:hAnsi="Cambria"/>
          <w:noProof/>
        </w:rPr>
        <w:t>(5), 359–366. doi:10.1016/0893-6080(89)90020-8</w:t>
      </w:r>
    </w:p>
    <w:p w:rsidR="005F2783" w:rsidRPr="005F2783" w:rsidRDefault="005F2783">
      <w:pPr>
        <w:pStyle w:val="NormalWeb"/>
        <w:ind w:left="480" w:hanging="480"/>
        <w:divId w:val="1897859200"/>
        <w:rPr>
          <w:rFonts w:ascii="Cambria" w:hAnsi="Cambria"/>
          <w:noProof/>
        </w:rPr>
      </w:pPr>
      <w:r w:rsidRPr="005F2783">
        <w:rPr>
          <w:rFonts w:ascii="Cambria" w:hAnsi="Cambria"/>
          <w:noProof/>
        </w:rPr>
        <w:t xml:space="preserve">Hotelling, H. (1933). Analysis of a complex of statistical variables into principal components. </w:t>
      </w:r>
      <w:r w:rsidRPr="005F2783">
        <w:rPr>
          <w:rFonts w:ascii="Cambria" w:hAnsi="Cambria"/>
          <w:i/>
          <w:iCs/>
          <w:noProof/>
        </w:rPr>
        <w:t>Journal of Educational Psychology</w:t>
      </w:r>
      <w:r w:rsidRPr="005F2783">
        <w:rPr>
          <w:rFonts w:ascii="Cambria" w:hAnsi="Cambria"/>
          <w:noProof/>
        </w:rPr>
        <w:t xml:space="preserve">, </w:t>
      </w:r>
      <w:r w:rsidRPr="005F2783">
        <w:rPr>
          <w:rFonts w:ascii="Cambria" w:hAnsi="Cambria"/>
          <w:i/>
          <w:iCs/>
          <w:noProof/>
        </w:rPr>
        <w:t>24</w:t>
      </w:r>
      <w:r w:rsidRPr="005F2783">
        <w:rPr>
          <w:rFonts w:ascii="Cambria" w:hAnsi="Cambria"/>
          <w:noProof/>
        </w:rPr>
        <w:t>(6), 417–441. doi:10.1037/h0071325</w:t>
      </w:r>
    </w:p>
    <w:p w:rsidR="005F2783" w:rsidRPr="005F2783" w:rsidRDefault="005F2783">
      <w:pPr>
        <w:pStyle w:val="NormalWeb"/>
        <w:ind w:left="480" w:hanging="480"/>
        <w:divId w:val="1897859200"/>
        <w:rPr>
          <w:rFonts w:ascii="Cambria" w:hAnsi="Cambria"/>
          <w:noProof/>
        </w:rPr>
      </w:pPr>
      <w:r w:rsidRPr="005F2783">
        <w:rPr>
          <w:rFonts w:ascii="Cambria" w:hAnsi="Cambria"/>
          <w:noProof/>
        </w:rPr>
        <w:lastRenderedPageBreak/>
        <w:t xml:space="preserve">Hsu, C., Chang, C., &amp; Lin, C. (2010). A Practical Guide to Support Vector Classification, </w:t>
      </w:r>
      <w:r w:rsidRPr="005F2783">
        <w:rPr>
          <w:rFonts w:ascii="Cambria" w:hAnsi="Cambria"/>
          <w:i/>
          <w:iCs/>
          <w:noProof/>
        </w:rPr>
        <w:t>1</w:t>
      </w:r>
      <w:r w:rsidRPr="005F2783">
        <w:rPr>
          <w:rFonts w:ascii="Cambria" w:hAnsi="Cambria"/>
          <w:noProof/>
        </w:rPr>
        <w:t>(1), 1–16.</w:t>
      </w:r>
    </w:p>
    <w:p w:rsidR="005F2783" w:rsidRPr="005F2783" w:rsidRDefault="005F2783">
      <w:pPr>
        <w:pStyle w:val="NormalWeb"/>
        <w:ind w:left="480" w:hanging="480"/>
        <w:divId w:val="1897859200"/>
        <w:rPr>
          <w:rFonts w:ascii="Cambria" w:hAnsi="Cambria"/>
          <w:noProof/>
        </w:rPr>
      </w:pPr>
      <w:r w:rsidRPr="005F2783">
        <w:rPr>
          <w:rFonts w:ascii="Cambria" w:hAnsi="Cambria"/>
          <w:noProof/>
        </w:rPr>
        <w:t xml:space="preserve">Kohavi, R. (1995). A Study of Cross-Validation and Bootstrap for Accuracy Estimation and Model Selection. In </w:t>
      </w:r>
      <w:r w:rsidRPr="005F2783">
        <w:rPr>
          <w:rFonts w:ascii="Cambria" w:hAnsi="Cambria"/>
          <w:i/>
          <w:iCs/>
          <w:noProof/>
        </w:rPr>
        <w:t>International Joint Conference on Artificial Intelligence</w:t>
      </w:r>
      <w:r w:rsidRPr="005F2783">
        <w:rPr>
          <w:rFonts w:ascii="Cambria" w:hAnsi="Cambria"/>
          <w:noProof/>
        </w:rPr>
        <w:t xml:space="preserve"> (pp. 1137–1145).</w:t>
      </w:r>
    </w:p>
    <w:p w:rsidR="005F2783" w:rsidRPr="005F2783" w:rsidRDefault="005F2783">
      <w:pPr>
        <w:pStyle w:val="NormalWeb"/>
        <w:ind w:left="480" w:hanging="480"/>
        <w:divId w:val="1897859200"/>
        <w:rPr>
          <w:rFonts w:ascii="Cambria" w:hAnsi="Cambria"/>
          <w:noProof/>
        </w:rPr>
      </w:pPr>
      <w:r w:rsidRPr="005F2783">
        <w:rPr>
          <w:rFonts w:ascii="Cambria" w:hAnsi="Cambria"/>
          <w:noProof/>
        </w:rPr>
        <w:t xml:space="preserve">Kriegeskorte, N., Goebel, R., &amp; Bandettini, P. (2006). Information-based functional brain mapping. </w:t>
      </w:r>
      <w:r w:rsidRPr="005F2783">
        <w:rPr>
          <w:rFonts w:ascii="Cambria" w:hAnsi="Cambria"/>
          <w:i/>
          <w:iCs/>
          <w:noProof/>
        </w:rPr>
        <w:t>Proceedings of the National Academy of Sciences of the United States of America</w:t>
      </w:r>
      <w:r w:rsidRPr="005F2783">
        <w:rPr>
          <w:rFonts w:ascii="Cambria" w:hAnsi="Cambria"/>
          <w:noProof/>
        </w:rPr>
        <w:t xml:space="preserve">, </w:t>
      </w:r>
      <w:r w:rsidRPr="005F2783">
        <w:rPr>
          <w:rFonts w:ascii="Cambria" w:hAnsi="Cambria"/>
          <w:i/>
          <w:iCs/>
          <w:noProof/>
        </w:rPr>
        <w:t>103</w:t>
      </w:r>
      <w:r w:rsidRPr="005F2783">
        <w:rPr>
          <w:rFonts w:ascii="Cambria" w:hAnsi="Cambria"/>
          <w:noProof/>
        </w:rPr>
        <w:t>(10), 3863–8. doi:10.1073/pnas.0600244103</w:t>
      </w:r>
    </w:p>
    <w:p w:rsidR="005F2783" w:rsidRPr="005F2783" w:rsidRDefault="005F2783">
      <w:pPr>
        <w:pStyle w:val="NormalWeb"/>
        <w:ind w:left="480" w:hanging="480"/>
        <w:divId w:val="1897859200"/>
        <w:rPr>
          <w:rFonts w:ascii="Cambria" w:hAnsi="Cambria"/>
          <w:noProof/>
        </w:rPr>
      </w:pPr>
      <w:r w:rsidRPr="005F2783">
        <w:rPr>
          <w:rFonts w:ascii="Cambria" w:hAnsi="Cambria"/>
          <w:noProof/>
        </w:rPr>
        <w:t xml:space="preserve">Kukkonen, H., Rovamo, J., Tiippana, K., &amp; Näsänen, R. (1993). Michelson contrast, RMS contrast and energy of various spatial stimuli at threshold. </w:t>
      </w:r>
      <w:r w:rsidRPr="005F2783">
        <w:rPr>
          <w:rFonts w:ascii="Cambria" w:hAnsi="Cambria"/>
          <w:i/>
          <w:iCs/>
          <w:noProof/>
        </w:rPr>
        <w:t>Vision Research</w:t>
      </w:r>
      <w:r w:rsidRPr="005F2783">
        <w:rPr>
          <w:rFonts w:ascii="Cambria" w:hAnsi="Cambria"/>
          <w:noProof/>
        </w:rPr>
        <w:t xml:space="preserve">, </w:t>
      </w:r>
      <w:r w:rsidRPr="005F2783">
        <w:rPr>
          <w:rFonts w:ascii="Cambria" w:hAnsi="Cambria"/>
          <w:i/>
          <w:iCs/>
          <w:noProof/>
        </w:rPr>
        <w:t>33</w:t>
      </w:r>
      <w:r w:rsidRPr="005F2783">
        <w:rPr>
          <w:rFonts w:ascii="Cambria" w:hAnsi="Cambria"/>
          <w:noProof/>
        </w:rPr>
        <w:t>(10), 1431–1436. doi:10.1016/0042-6989(93)90049-3</w:t>
      </w:r>
    </w:p>
    <w:p w:rsidR="005F2783" w:rsidRPr="005F2783" w:rsidRDefault="005F2783">
      <w:pPr>
        <w:pStyle w:val="NormalWeb"/>
        <w:ind w:left="480" w:hanging="480"/>
        <w:divId w:val="1897859200"/>
        <w:rPr>
          <w:rFonts w:ascii="Cambria" w:hAnsi="Cambria"/>
          <w:noProof/>
        </w:rPr>
      </w:pPr>
      <w:r w:rsidRPr="005F2783">
        <w:rPr>
          <w:rFonts w:ascii="Cambria" w:hAnsi="Cambria"/>
          <w:noProof/>
        </w:rPr>
        <w:t xml:space="preserve">Marsh, R., Hao, X., Xu, D., Wang, Z., Duan, Y., Liu, J., … Peterson, B. S. (2010). A virtual reality-based FMRI study of reward-based spatial learning. </w:t>
      </w:r>
      <w:r w:rsidRPr="005F2783">
        <w:rPr>
          <w:rFonts w:ascii="Cambria" w:hAnsi="Cambria"/>
          <w:i/>
          <w:iCs/>
          <w:noProof/>
        </w:rPr>
        <w:t>Neuropsychologia</w:t>
      </w:r>
      <w:r w:rsidRPr="005F2783">
        <w:rPr>
          <w:rFonts w:ascii="Cambria" w:hAnsi="Cambria"/>
          <w:noProof/>
        </w:rPr>
        <w:t xml:space="preserve">, </w:t>
      </w:r>
      <w:r w:rsidRPr="005F2783">
        <w:rPr>
          <w:rFonts w:ascii="Cambria" w:hAnsi="Cambria"/>
          <w:i/>
          <w:iCs/>
          <w:noProof/>
        </w:rPr>
        <w:t>48</w:t>
      </w:r>
      <w:r w:rsidRPr="005F2783">
        <w:rPr>
          <w:rFonts w:ascii="Cambria" w:hAnsi="Cambria"/>
          <w:noProof/>
        </w:rPr>
        <w:t>(10), 2912–21. doi:10.1016/j.neuropsychologia.2010.05.033</w:t>
      </w:r>
    </w:p>
    <w:p w:rsidR="005F2783" w:rsidRPr="005F2783" w:rsidRDefault="005F2783">
      <w:pPr>
        <w:pStyle w:val="NormalWeb"/>
        <w:ind w:left="480" w:hanging="480"/>
        <w:divId w:val="1897859200"/>
        <w:rPr>
          <w:rFonts w:ascii="Cambria" w:hAnsi="Cambria"/>
          <w:noProof/>
        </w:rPr>
      </w:pPr>
      <w:r w:rsidRPr="005F2783">
        <w:rPr>
          <w:rFonts w:ascii="Cambria" w:hAnsi="Cambria"/>
          <w:noProof/>
        </w:rPr>
        <w:t xml:space="preserve">Mitchell, T. M., Hutchinson, R., Niculescu, R. S., Pereira, F., Wang, X., Just, M., &amp; Newman, S. (2004). Learning to Decode Cognitive States from Brain Images. </w:t>
      </w:r>
      <w:r w:rsidRPr="005F2783">
        <w:rPr>
          <w:rFonts w:ascii="Cambria" w:hAnsi="Cambria"/>
          <w:i/>
          <w:iCs/>
          <w:noProof/>
        </w:rPr>
        <w:t>Machine Learning</w:t>
      </w:r>
      <w:r w:rsidRPr="005F2783">
        <w:rPr>
          <w:rFonts w:ascii="Cambria" w:hAnsi="Cambria"/>
          <w:noProof/>
        </w:rPr>
        <w:t xml:space="preserve">, </w:t>
      </w:r>
      <w:r w:rsidRPr="005F2783">
        <w:rPr>
          <w:rFonts w:ascii="Cambria" w:hAnsi="Cambria"/>
          <w:i/>
          <w:iCs/>
          <w:noProof/>
        </w:rPr>
        <w:t>57</w:t>
      </w:r>
      <w:r w:rsidRPr="005F2783">
        <w:rPr>
          <w:rFonts w:ascii="Cambria" w:hAnsi="Cambria"/>
          <w:noProof/>
        </w:rPr>
        <w:t>(1-2), 145–175. doi:10.1023/B:MACH.0000035475.85309.1b</w:t>
      </w:r>
    </w:p>
    <w:p w:rsidR="005F2783" w:rsidRPr="005F2783" w:rsidRDefault="005F2783">
      <w:pPr>
        <w:pStyle w:val="NormalWeb"/>
        <w:ind w:left="480" w:hanging="480"/>
        <w:divId w:val="1897859200"/>
        <w:rPr>
          <w:rFonts w:ascii="Cambria" w:hAnsi="Cambria"/>
          <w:noProof/>
        </w:rPr>
      </w:pPr>
      <w:r w:rsidRPr="005F2783">
        <w:rPr>
          <w:rFonts w:ascii="Cambria" w:hAnsi="Cambria"/>
          <w:noProof/>
        </w:rPr>
        <w:t xml:space="preserve">Møller, M. (1993). A Scaled Conjugate Gradient Algorithm for Fast Supervised Learning. </w:t>
      </w:r>
      <w:r w:rsidRPr="005F2783">
        <w:rPr>
          <w:rFonts w:ascii="Cambria" w:hAnsi="Cambria"/>
          <w:i/>
          <w:iCs/>
          <w:noProof/>
        </w:rPr>
        <w:t>Neural Networks</w:t>
      </w:r>
      <w:r w:rsidRPr="005F2783">
        <w:rPr>
          <w:rFonts w:ascii="Cambria" w:hAnsi="Cambria"/>
          <w:noProof/>
        </w:rPr>
        <w:t xml:space="preserve">, </w:t>
      </w:r>
      <w:r w:rsidRPr="005F2783">
        <w:rPr>
          <w:rFonts w:ascii="Cambria" w:hAnsi="Cambria"/>
          <w:i/>
          <w:iCs/>
          <w:noProof/>
        </w:rPr>
        <w:t>6</w:t>
      </w:r>
      <w:r w:rsidRPr="005F2783">
        <w:rPr>
          <w:rFonts w:ascii="Cambria" w:hAnsi="Cambria"/>
          <w:noProof/>
        </w:rPr>
        <w:t>, 525–533. Retrieved from http://www.sciencedirect.com/science/article/pii/S0893608005800565</w:t>
      </w:r>
    </w:p>
    <w:p w:rsidR="005F2783" w:rsidRPr="005F2783" w:rsidRDefault="005F2783">
      <w:pPr>
        <w:pStyle w:val="NormalWeb"/>
        <w:ind w:left="480" w:hanging="480"/>
        <w:divId w:val="1897859200"/>
        <w:rPr>
          <w:rFonts w:ascii="Cambria" w:hAnsi="Cambria"/>
          <w:noProof/>
        </w:rPr>
      </w:pPr>
      <w:r w:rsidRPr="005F2783">
        <w:rPr>
          <w:rFonts w:ascii="Cambria" w:hAnsi="Cambria"/>
          <w:noProof/>
        </w:rPr>
        <w:t xml:space="preserve">Mueller, C., Luehrs, M., Baecke, S., Adolf, D., Luetzkendorf, R., Luchtmann, M., &amp; Bernarding, J. (2012). Building virtual reality fMRI paradigms: a framework for presenting immersive virtual environments. </w:t>
      </w:r>
      <w:r w:rsidRPr="005F2783">
        <w:rPr>
          <w:rFonts w:ascii="Cambria" w:hAnsi="Cambria"/>
          <w:i/>
          <w:iCs/>
          <w:noProof/>
        </w:rPr>
        <w:t>Journal of Neuroscience Methods</w:t>
      </w:r>
      <w:r w:rsidRPr="005F2783">
        <w:rPr>
          <w:rFonts w:ascii="Cambria" w:hAnsi="Cambria"/>
          <w:noProof/>
        </w:rPr>
        <w:t xml:space="preserve">, </w:t>
      </w:r>
      <w:r w:rsidRPr="005F2783">
        <w:rPr>
          <w:rFonts w:ascii="Cambria" w:hAnsi="Cambria"/>
          <w:i/>
          <w:iCs/>
          <w:noProof/>
        </w:rPr>
        <w:t>209</w:t>
      </w:r>
      <w:r w:rsidRPr="005F2783">
        <w:rPr>
          <w:rFonts w:ascii="Cambria" w:hAnsi="Cambria"/>
          <w:noProof/>
        </w:rPr>
        <w:t>(2), 290–8. doi:10.1016/j.jneumeth.2012.06.025</w:t>
      </w:r>
    </w:p>
    <w:p w:rsidR="005F2783" w:rsidRPr="005F2783" w:rsidRDefault="005F2783">
      <w:pPr>
        <w:pStyle w:val="NormalWeb"/>
        <w:ind w:left="480" w:hanging="480"/>
        <w:divId w:val="1897859200"/>
        <w:rPr>
          <w:rFonts w:ascii="Cambria" w:hAnsi="Cambria"/>
          <w:noProof/>
        </w:rPr>
      </w:pPr>
      <w:r w:rsidRPr="005F2783">
        <w:rPr>
          <w:rFonts w:ascii="Cambria" w:hAnsi="Cambria"/>
          <w:noProof/>
        </w:rPr>
        <w:t xml:space="preserve">Nestares, O., &amp; Heeger, D. J. (2000). Robust Multiresolution Alignment of MRI Brain Volumes. </w:t>
      </w:r>
      <w:r w:rsidRPr="005F2783">
        <w:rPr>
          <w:rFonts w:ascii="Cambria" w:hAnsi="Cambria"/>
          <w:i/>
          <w:iCs/>
          <w:noProof/>
        </w:rPr>
        <w:t>Magnetic Resonance in Medicine</w:t>
      </w:r>
      <w:r w:rsidRPr="005F2783">
        <w:rPr>
          <w:rFonts w:ascii="Cambria" w:hAnsi="Cambria"/>
          <w:noProof/>
        </w:rPr>
        <w:t xml:space="preserve">, </w:t>
      </w:r>
      <w:r w:rsidRPr="005F2783">
        <w:rPr>
          <w:rFonts w:ascii="Cambria" w:hAnsi="Cambria"/>
          <w:i/>
          <w:iCs/>
          <w:noProof/>
        </w:rPr>
        <w:t>43</w:t>
      </w:r>
      <w:r w:rsidRPr="005F2783">
        <w:rPr>
          <w:rFonts w:ascii="Cambria" w:hAnsi="Cambria"/>
          <w:noProof/>
        </w:rPr>
        <w:t>(5), 705–715. doi:10.1002/(SICI)1522-2594(200005)43:5&lt;705::AID-MRM13&gt;3.0.CO;2-R</w:t>
      </w:r>
    </w:p>
    <w:p w:rsidR="005F2783" w:rsidRPr="005F2783" w:rsidRDefault="005F2783">
      <w:pPr>
        <w:pStyle w:val="NormalWeb"/>
        <w:ind w:left="480" w:hanging="480"/>
        <w:divId w:val="1897859200"/>
        <w:rPr>
          <w:rFonts w:ascii="Cambria" w:hAnsi="Cambria"/>
          <w:noProof/>
        </w:rPr>
      </w:pPr>
      <w:r w:rsidRPr="005F2783">
        <w:rPr>
          <w:rFonts w:ascii="Cambria" w:hAnsi="Cambria"/>
          <w:noProof/>
        </w:rPr>
        <w:t xml:space="preserve">Norman, K. A., Polyn, S. M., Detre, G. J., &amp; Haxby, J. V. (2006). Beyond mind-reading: multi-voxel pattern analysis of fMRI data. </w:t>
      </w:r>
      <w:r w:rsidRPr="005F2783">
        <w:rPr>
          <w:rFonts w:ascii="Cambria" w:hAnsi="Cambria"/>
          <w:i/>
          <w:iCs/>
          <w:noProof/>
        </w:rPr>
        <w:t>Trends in Cognitive Sciences</w:t>
      </w:r>
      <w:r w:rsidRPr="005F2783">
        <w:rPr>
          <w:rFonts w:ascii="Cambria" w:hAnsi="Cambria"/>
          <w:noProof/>
        </w:rPr>
        <w:t xml:space="preserve">, </w:t>
      </w:r>
      <w:r w:rsidRPr="005F2783">
        <w:rPr>
          <w:rFonts w:ascii="Cambria" w:hAnsi="Cambria"/>
          <w:i/>
          <w:iCs/>
          <w:noProof/>
        </w:rPr>
        <w:t>10</w:t>
      </w:r>
      <w:r w:rsidRPr="005F2783">
        <w:rPr>
          <w:rFonts w:ascii="Cambria" w:hAnsi="Cambria"/>
          <w:noProof/>
        </w:rPr>
        <w:t>(9), 424–30. doi:10.1016/j.tics.2006.07.005</w:t>
      </w:r>
    </w:p>
    <w:p w:rsidR="005F2783" w:rsidRPr="005F2783" w:rsidRDefault="005F2783">
      <w:pPr>
        <w:pStyle w:val="NormalWeb"/>
        <w:ind w:left="480" w:hanging="480"/>
        <w:divId w:val="1897859200"/>
        <w:rPr>
          <w:rFonts w:ascii="Cambria" w:hAnsi="Cambria"/>
          <w:noProof/>
        </w:rPr>
      </w:pPr>
      <w:r w:rsidRPr="005F2783">
        <w:rPr>
          <w:rFonts w:ascii="Cambria" w:hAnsi="Cambria"/>
          <w:noProof/>
        </w:rPr>
        <w:t xml:space="preserve">Ojala, M., &amp; Garriga, G. (2010). Permutation tests for studying classifier performance. </w:t>
      </w:r>
      <w:r w:rsidRPr="005F2783">
        <w:rPr>
          <w:rFonts w:ascii="Cambria" w:hAnsi="Cambria"/>
          <w:i/>
          <w:iCs/>
          <w:noProof/>
        </w:rPr>
        <w:t>The Journal of Machine Learning Research</w:t>
      </w:r>
      <w:r w:rsidRPr="005F2783">
        <w:rPr>
          <w:rFonts w:ascii="Cambria" w:hAnsi="Cambria"/>
          <w:noProof/>
        </w:rPr>
        <w:t xml:space="preserve">, </w:t>
      </w:r>
      <w:r w:rsidRPr="005F2783">
        <w:rPr>
          <w:rFonts w:ascii="Cambria" w:hAnsi="Cambria"/>
          <w:i/>
          <w:iCs/>
          <w:noProof/>
        </w:rPr>
        <w:t>11</w:t>
      </w:r>
      <w:r w:rsidRPr="005F2783">
        <w:rPr>
          <w:rFonts w:ascii="Cambria" w:hAnsi="Cambria"/>
          <w:noProof/>
        </w:rPr>
        <w:t>, 1833–1863. Retrieved from http://dl.acm.org/citation.cfm?id=1859913</w:t>
      </w:r>
    </w:p>
    <w:p w:rsidR="005F2783" w:rsidRPr="005F2783" w:rsidRDefault="005F2783">
      <w:pPr>
        <w:pStyle w:val="NormalWeb"/>
        <w:ind w:left="480" w:hanging="480"/>
        <w:divId w:val="1897859200"/>
        <w:rPr>
          <w:rFonts w:ascii="Cambria" w:hAnsi="Cambria"/>
          <w:noProof/>
        </w:rPr>
      </w:pPr>
      <w:r w:rsidRPr="005F2783">
        <w:rPr>
          <w:rFonts w:ascii="Cambria" w:hAnsi="Cambria"/>
          <w:noProof/>
        </w:rPr>
        <w:lastRenderedPageBreak/>
        <w:t xml:space="preserve">Op de Beeck, H. P., Vermaercke, B., Woolley, D. G., &amp; Wenderoth, N. (2013). Combinatorial brain decoding of people’s whereabouts during visuospatial navigation. </w:t>
      </w:r>
      <w:r w:rsidRPr="005F2783">
        <w:rPr>
          <w:rFonts w:ascii="Cambria" w:hAnsi="Cambria"/>
          <w:i/>
          <w:iCs/>
          <w:noProof/>
        </w:rPr>
        <w:t>Frontiers in Neuroscience</w:t>
      </w:r>
      <w:r w:rsidRPr="005F2783">
        <w:rPr>
          <w:rFonts w:ascii="Cambria" w:hAnsi="Cambria"/>
          <w:noProof/>
        </w:rPr>
        <w:t xml:space="preserve">, </w:t>
      </w:r>
      <w:r w:rsidRPr="005F2783">
        <w:rPr>
          <w:rFonts w:ascii="Cambria" w:hAnsi="Cambria"/>
          <w:i/>
          <w:iCs/>
          <w:noProof/>
        </w:rPr>
        <w:t>7</w:t>
      </w:r>
      <w:r w:rsidRPr="005F2783">
        <w:rPr>
          <w:rFonts w:ascii="Cambria" w:hAnsi="Cambria"/>
          <w:noProof/>
        </w:rPr>
        <w:t>(May), 78. doi:10.3389/fnins.2013.00078</w:t>
      </w:r>
    </w:p>
    <w:p w:rsidR="005F2783" w:rsidRPr="005F2783" w:rsidRDefault="005F2783">
      <w:pPr>
        <w:pStyle w:val="NormalWeb"/>
        <w:ind w:left="480" w:hanging="480"/>
        <w:divId w:val="1897859200"/>
        <w:rPr>
          <w:rFonts w:ascii="Cambria" w:hAnsi="Cambria"/>
          <w:noProof/>
        </w:rPr>
      </w:pPr>
      <w:r w:rsidRPr="005F2783">
        <w:rPr>
          <w:rFonts w:ascii="Cambria" w:hAnsi="Cambria"/>
          <w:noProof/>
        </w:rPr>
        <w:t xml:space="preserve">Pereira, F., Mitchell, T., &amp; Botvinick, M. (2009). Machine learning classifiers and fMRI: a tutorial overview. </w:t>
      </w:r>
      <w:r w:rsidRPr="005F2783">
        <w:rPr>
          <w:rFonts w:ascii="Cambria" w:hAnsi="Cambria"/>
          <w:i/>
          <w:iCs/>
          <w:noProof/>
        </w:rPr>
        <w:t>NeuroImage</w:t>
      </w:r>
      <w:r w:rsidRPr="005F2783">
        <w:rPr>
          <w:rFonts w:ascii="Cambria" w:hAnsi="Cambria"/>
          <w:noProof/>
        </w:rPr>
        <w:t xml:space="preserve">, </w:t>
      </w:r>
      <w:r w:rsidRPr="005F2783">
        <w:rPr>
          <w:rFonts w:ascii="Cambria" w:hAnsi="Cambria"/>
          <w:i/>
          <w:iCs/>
          <w:noProof/>
        </w:rPr>
        <w:t>45</w:t>
      </w:r>
      <w:r w:rsidRPr="005F2783">
        <w:rPr>
          <w:rFonts w:ascii="Cambria" w:hAnsi="Cambria"/>
          <w:noProof/>
        </w:rPr>
        <w:t>(1 Suppl), S199–209. doi:10.1016/j.neuroimage.2008.11.007</w:t>
      </w:r>
    </w:p>
    <w:p w:rsidR="005F2783" w:rsidRPr="005F2783" w:rsidRDefault="005F2783">
      <w:pPr>
        <w:pStyle w:val="NormalWeb"/>
        <w:ind w:left="480" w:hanging="480"/>
        <w:divId w:val="1897859200"/>
        <w:rPr>
          <w:rFonts w:ascii="Cambria" w:hAnsi="Cambria"/>
          <w:noProof/>
        </w:rPr>
      </w:pPr>
      <w:r w:rsidRPr="005F2783">
        <w:rPr>
          <w:rFonts w:ascii="Cambria" w:hAnsi="Cambria"/>
          <w:noProof/>
        </w:rPr>
        <w:t xml:space="preserve">Poor, H. (1980). On robust wiener filtering. </w:t>
      </w:r>
      <w:r w:rsidRPr="005F2783">
        <w:rPr>
          <w:rFonts w:ascii="Cambria" w:hAnsi="Cambria"/>
          <w:i/>
          <w:iCs/>
          <w:noProof/>
        </w:rPr>
        <w:t>IEEE Transactions on Automatic Control</w:t>
      </w:r>
      <w:r w:rsidRPr="005F2783">
        <w:rPr>
          <w:rFonts w:ascii="Cambria" w:hAnsi="Cambria"/>
          <w:noProof/>
        </w:rPr>
        <w:t xml:space="preserve">, </w:t>
      </w:r>
      <w:r w:rsidRPr="005F2783">
        <w:rPr>
          <w:rFonts w:ascii="Cambria" w:hAnsi="Cambria"/>
          <w:i/>
          <w:iCs/>
          <w:noProof/>
        </w:rPr>
        <w:t>25</w:t>
      </w:r>
      <w:r w:rsidRPr="005F2783">
        <w:rPr>
          <w:rFonts w:ascii="Cambria" w:hAnsi="Cambria"/>
          <w:noProof/>
        </w:rPr>
        <w:t>(3), 531–536. doi:10.1109/TAC.1980.1102349</w:t>
      </w:r>
    </w:p>
    <w:p w:rsidR="005F2783" w:rsidRPr="005F2783" w:rsidRDefault="005F2783">
      <w:pPr>
        <w:pStyle w:val="NormalWeb"/>
        <w:ind w:left="480" w:hanging="480"/>
        <w:divId w:val="1897859200"/>
        <w:rPr>
          <w:rFonts w:ascii="Cambria" w:hAnsi="Cambria"/>
          <w:noProof/>
        </w:rPr>
      </w:pPr>
      <w:r w:rsidRPr="005F2783">
        <w:rPr>
          <w:rFonts w:ascii="Cambria" w:hAnsi="Cambria"/>
          <w:noProof/>
        </w:rPr>
        <w:t xml:space="preserve">Richard, M. D., &amp; Lippmann, R. P. (1991). Neural Network Classifiers Estimate Bayesian a posteriori Probabilities. </w:t>
      </w:r>
      <w:r w:rsidRPr="005F2783">
        <w:rPr>
          <w:rFonts w:ascii="Cambria" w:hAnsi="Cambria"/>
          <w:i/>
          <w:iCs/>
          <w:noProof/>
        </w:rPr>
        <w:t>Neural Computation</w:t>
      </w:r>
      <w:r w:rsidRPr="005F2783">
        <w:rPr>
          <w:rFonts w:ascii="Cambria" w:hAnsi="Cambria"/>
          <w:noProof/>
        </w:rPr>
        <w:t xml:space="preserve">, </w:t>
      </w:r>
      <w:r w:rsidRPr="005F2783">
        <w:rPr>
          <w:rFonts w:ascii="Cambria" w:hAnsi="Cambria"/>
          <w:i/>
          <w:iCs/>
          <w:noProof/>
        </w:rPr>
        <w:t>3</w:t>
      </w:r>
      <w:r w:rsidRPr="005F2783">
        <w:rPr>
          <w:rFonts w:ascii="Cambria" w:hAnsi="Cambria"/>
          <w:noProof/>
        </w:rPr>
        <w:t>(4), 461–483. doi:10.1162/neco.1991.3.4.461</w:t>
      </w:r>
    </w:p>
    <w:p w:rsidR="005F2783" w:rsidRPr="005F2783" w:rsidRDefault="005F2783">
      <w:pPr>
        <w:pStyle w:val="NormalWeb"/>
        <w:ind w:left="480" w:hanging="480"/>
        <w:divId w:val="1897859200"/>
        <w:rPr>
          <w:rFonts w:ascii="Cambria" w:hAnsi="Cambria"/>
          <w:noProof/>
        </w:rPr>
      </w:pPr>
      <w:r w:rsidRPr="005F2783">
        <w:rPr>
          <w:rFonts w:ascii="Cambria" w:hAnsi="Cambria"/>
          <w:noProof/>
        </w:rPr>
        <w:t xml:space="preserve">Rickard, T. ., Romero, S. ., Basso, G., Wharton, C., Flitman, S., &amp; Grafman, J. (2000). The calculating brain: an fMRI study. </w:t>
      </w:r>
      <w:r w:rsidRPr="005F2783">
        <w:rPr>
          <w:rFonts w:ascii="Cambria" w:hAnsi="Cambria"/>
          <w:i/>
          <w:iCs/>
          <w:noProof/>
        </w:rPr>
        <w:t>Neuropsychologia</w:t>
      </w:r>
      <w:r w:rsidRPr="005F2783">
        <w:rPr>
          <w:rFonts w:ascii="Cambria" w:hAnsi="Cambria"/>
          <w:noProof/>
        </w:rPr>
        <w:t xml:space="preserve">, </w:t>
      </w:r>
      <w:r w:rsidRPr="005F2783">
        <w:rPr>
          <w:rFonts w:ascii="Cambria" w:hAnsi="Cambria"/>
          <w:i/>
          <w:iCs/>
          <w:noProof/>
        </w:rPr>
        <w:t>38</w:t>
      </w:r>
      <w:r w:rsidRPr="005F2783">
        <w:rPr>
          <w:rFonts w:ascii="Cambria" w:hAnsi="Cambria"/>
          <w:noProof/>
        </w:rPr>
        <w:t>(3), 325–335. doi:10.1016/S0028-3932(99)00068-8</w:t>
      </w:r>
    </w:p>
    <w:p w:rsidR="005F2783" w:rsidRPr="005F2783" w:rsidRDefault="005F2783">
      <w:pPr>
        <w:pStyle w:val="NormalWeb"/>
        <w:ind w:left="480" w:hanging="480"/>
        <w:divId w:val="1897859200"/>
        <w:rPr>
          <w:rFonts w:ascii="Cambria" w:hAnsi="Cambria"/>
          <w:noProof/>
        </w:rPr>
      </w:pPr>
      <w:r w:rsidRPr="005F2783">
        <w:rPr>
          <w:rFonts w:ascii="Cambria" w:hAnsi="Cambria"/>
          <w:noProof/>
        </w:rPr>
        <w:t xml:space="preserve">Sayres, R., &amp; Grill-Spector, K. (2008). Relating retinotopic and object-selective responses in human lateral occipital cortex. </w:t>
      </w:r>
      <w:r w:rsidRPr="005F2783">
        <w:rPr>
          <w:rFonts w:ascii="Cambria" w:hAnsi="Cambria"/>
          <w:i/>
          <w:iCs/>
          <w:noProof/>
        </w:rPr>
        <w:t>Journal of Neurophysiology</w:t>
      </w:r>
      <w:r w:rsidRPr="005F2783">
        <w:rPr>
          <w:rFonts w:ascii="Cambria" w:hAnsi="Cambria"/>
          <w:noProof/>
        </w:rPr>
        <w:t xml:space="preserve">, </w:t>
      </w:r>
      <w:r w:rsidRPr="005F2783">
        <w:rPr>
          <w:rFonts w:ascii="Cambria" w:hAnsi="Cambria"/>
          <w:i/>
          <w:iCs/>
          <w:noProof/>
        </w:rPr>
        <w:t>100</w:t>
      </w:r>
      <w:r w:rsidRPr="005F2783">
        <w:rPr>
          <w:rFonts w:ascii="Cambria" w:hAnsi="Cambria"/>
          <w:noProof/>
        </w:rPr>
        <w:t>(1), 249–67. doi:10.1152/jn.01383.2007</w:t>
      </w:r>
    </w:p>
    <w:p w:rsidR="005F2783" w:rsidRPr="005F2783" w:rsidRDefault="005F2783">
      <w:pPr>
        <w:pStyle w:val="NormalWeb"/>
        <w:ind w:left="480" w:hanging="480"/>
        <w:divId w:val="1897859200"/>
        <w:rPr>
          <w:rFonts w:ascii="Cambria" w:hAnsi="Cambria"/>
          <w:noProof/>
        </w:rPr>
      </w:pPr>
      <w:r w:rsidRPr="005F2783">
        <w:rPr>
          <w:rFonts w:ascii="Cambria" w:hAnsi="Cambria"/>
          <w:noProof/>
        </w:rPr>
        <w:t xml:space="preserve">Scheffe, H. (1959). </w:t>
      </w:r>
      <w:r w:rsidRPr="005F2783">
        <w:rPr>
          <w:rFonts w:ascii="Cambria" w:hAnsi="Cambria"/>
          <w:i/>
          <w:iCs/>
          <w:noProof/>
        </w:rPr>
        <w:t>The analysis of variance</w:t>
      </w:r>
      <w:r w:rsidRPr="005F2783">
        <w:rPr>
          <w:rFonts w:ascii="Cambria" w:hAnsi="Cambria"/>
          <w:noProof/>
        </w:rPr>
        <w:t xml:space="preserve"> (Vol. 72). John Wiley &amp; Sons.</w:t>
      </w:r>
    </w:p>
    <w:p w:rsidR="005F2783" w:rsidRPr="005F2783" w:rsidRDefault="005F2783">
      <w:pPr>
        <w:pStyle w:val="NormalWeb"/>
        <w:ind w:left="480" w:hanging="480"/>
        <w:divId w:val="1897859200"/>
        <w:rPr>
          <w:rFonts w:ascii="Cambria" w:hAnsi="Cambria"/>
          <w:noProof/>
        </w:rPr>
      </w:pPr>
      <w:r w:rsidRPr="005F2783">
        <w:rPr>
          <w:rFonts w:ascii="Cambria" w:hAnsi="Cambria"/>
          <w:noProof/>
        </w:rPr>
        <w:t xml:space="preserve">Schindler, A., &amp; Bartels, A. (2013). Parietal cortex codes for egocentric space beyond the field of view. </w:t>
      </w:r>
      <w:r w:rsidRPr="005F2783">
        <w:rPr>
          <w:rFonts w:ascii="Cambria" w:hAnsi="Cambria"/>
          <w:i/>
          <w:iCs/>
          <w:noProof/>
        </w:rPr>
        <w:t>Current Biology : CB</w:t>
      </w:r>
      <w:r w:rsidRPr="005F2783">
        <w:rPr>
          <w:rFonts w:ascii="Cambria" w:hAnsi="Cambria"/>
          <w:noProof/>
        </w:rPr>
        <w:t xml:space="preserve">, </w:t>
      </w:r>
      <w:r w:rsidRPr="005F2783">
        <w:rPr>
          <w:rFonts w:ascii="Cambria" w:hAnsi="Cambria"/>
          <w:i/>
          <w:iCs/>
          <w:noProof/>
        </w:rPr>
        <w:t>23</w:t>
      </w:r>
      <w:r w:rsidRPr="005F2783">
        <w:rPr>
          <w:rFonts w:ascii="Cambria" w:hAnsi="Cambria"/>
          <w:noProof/>
        </w:rPr>
        <w:t>(2), 177–82. doi:10.1016/j.cub.2012.11.060</w:t>
      </w:r>
    </w:p>
    <w:p w:rsidR="005F2783" w:rsidRPr="005F2783" w:rsidRDefault="005F2783">
      <w:pPr>
        <w:pStyle w:val="NormalWeb"/>
        <w:ind w:left="480" w:hanging="480"/>
        <w:divId w:val="1897859200"/>
        <w:rPr>
          <w:rFonts w:ascii="Cambria" w:hAnsi="Cambria"/>
          <w:noProof/>
        </w:rPr>
      </w:pPr>
      <w:r w:rsidRPr="005F2783">
        <w:rPr>
          <w:rFonts w:ascii="Cambria" w:hAnsi="Cambria"/>
          <w:noProof/>
        </w:rPr>
        <w:t xml:space="preserve">Shepard, R. N., Kilpatric, D. W., &amp; Cunningham, J. P. (1975). The internal representation of numbers. </w:t>
      </w:r>
      <w:r w:rsidRPr="005F2783">
        <w:rPr>
          <w:rFonts w:ascii="Cambria" w:hAnsi="Cambria"/>
          <w:i/>
          <w:iCs/>
          <w:noProof/>
        </w:rPr>
        <w:t>Cognitive Psychology</w:t>
      </w:r>
      <w:r w:rsidRPr="005F2783">
        <w:rPr>
          <w:rFonts w:ascii="Cambria" w:hAnsi="Cambria"/>
          <w:noProof/>
        </w:rPr>
        <w:t xml:space="preserve">, </w:t>
      </w:r>
      <w:r w:rsidRPr="005F2783">
        <w:rPr>
          <w:rFonts w:ascii="Cambria" w:hAnsi="Cambria"/>
          <w:i/>
          <w:iCs/>
          <w:noProof/>
        </w:rPr>
        <w:t>7</w:t>
      </w:r>
      <w:r w:rsidRPr="005F2783">
        <w:rPr>
          <w:rFonts w:ascii="Cambria" w:hAnsi="Cambria"/>
          <w:noProof/>
        </w:rPr>
        <w:t>(1), 82–138. doi:10.1016/0010-0285(75)90006-7</w:t>
      </w:r>
    </w:p>
    <w:p w:rsidR="005F2783" w:rsidRPr="005F2783" w:rsidRDefault="005F2783">
      <w:pPr>
        <w:pStyle w:val="NormalWeb"/>
        <w:ind w:left="480" w:hanging="480"/>
        <w:divId w:val="1897859200"/>
        <w:rPr>
          <w:rFonts w:ascii="Cambria" w:hAnsi="Cambria"/>
          <w:noProof/>
        </w:rPr>
      </w:pPr>
      <w:r w:rsidRPr="005F2783">
        <w:rPr>
          <w:rFonts w:ascii="Cambria" w:hAnsi="Cambria"/>
          <w:noProof/>
        </w:rPr>
        <w:t xml:space="preserve">Shinkareva, S. V, Mason, R. A., Malave, V. L., Wang, W., Mitchell, T. M., &amp; Just, M. A. (2008). Using FMRI brain activation to identify cognitive states associated with perception of tools and dwellings. </w:t>
      </w:r>
      <w:r w:rsidRPr="005F2783">
        <w:rPr>
          <w:rFonts w:ascii="Cambria" w:hAnsi="Cambria"/>
          <w:i/>
          <w:iCs/>
          <w:noProof/>
        </w:rPr>
        <w:t>PloS One</w:t>
      </w:r>
      <w:r w:rsidRPr="005F2783">
        <w:rPr>
          <w:rFonts w:ascii="Cambria" w:hAnsi="Cambria"/>
          <w:noProof/>
        </w:rPr>
        <w:t xml:space="preserve">, </w:t>
      </w:r>
      <w:r w:rsidRPr="005F2783">
        <w:rPr>
          <w:rFonts w:ascii="Cambria" w:hAnsi="Cambria"/>
          <w:i/>
          <w:iCs/>
          <w:noProof/>
        </w:rPr>
        <w:t>3</w:t>
      </w:r>
      <w:r w:rsidRPr="005F2783">
        <w:rPr>
          <w:rFonts w:ascii="Cambria" w:hAnsi="Cambria"/>
          <w:noProof/>
        </w:rPr>
        <w:t>(1), e1394. doi:10.1371/journal.pone.0001394</w:t>
      </w:r>
    </w:p>
    <w:p w:rsidR="005F2783" w:rsidRPr="005F2783" w:rsidRDefault="005F2783">
      <w:pPr>
        <w:pStyle w:val="NormalWeb"/>
        <w:ind w:left="480" w:hanging="480"/>
        <w:divId w:val="1897859200"/>
        <w:rPr>
          <w:rFonts w:ascii="Cambria" w:hAnsi="Cambria"/>
          <w:noProof/>
        </w:rPr>
      </w:pPr>
      <w:r w:rsidRPr="005F2783">
        <w:rPr>
          <w:rFonts w:ascii="Cambria" w:hAnsi="Cambria"/>
          <w:noProof/>
        </w:rPr>
        <w:t xml:space="preserve">Spiers, H. J., &amp; Maguire, E. a. (2007a). Decoding human brain activity during real-world experiences. </w:t>
      </w:r>
      <w:r w:rsidRPr="005F2783">
        <w:rPr>
          <w:rFonts w:ascii="Cambria" w:hAnsi="Cambria"/>
          <w:i/>
          <w:iCs/>
          <w:noProof/>
        </w:rPr>
        <w:t>Trends in Cognitive Sciences</w:t>
      </w:r>
      <w:r w:rsidRPr="005F2783">
        <w:rPr>
          <w:rFonts w:ascii="Cambria" w:hAnsi="Cambria"/>
          <w:noProof/>
        </w:rPr>
        <w:t xml:space="preserve">, </w:t>
      </w:r>
      <w:r w:rsidRPr="005F2783">
        <w:rPr>
          <w:rFonts w:ascii="Cambria" w:hAnsi="Cambria"/>
          <w:i/>
          <w:iCs/>
          <w:noProof/>
        </w:rPr>
        <w:t>11</w:t>
      </w:r>
      <w:r w:rsidRPr="005F2783">
        <w:rPr>
          <w:rFonts w:ascii="Cambria" w:hAnsi="Cambria"/>
          <w:noProof/>
        </w:rPr>
        <w:t>(8), 356–65. doi:10.1016/j.tics.2007.06.002</w:t>
      </w:r>
    </w:p>
    <w:p w:rsidR="005F2783" w:rsidRPr="005F2783" w:rsidRDefault="005F2783">
      <w:pPr>
        <w:pStyle w:val="NormalWeb"/>
        <w:ind w:left="480" w:hanging="480"/>
        <w:divId w:val="1897859200"/>
        <w:rPr>
          <w:rFonts w:ascii="Cambria" w:hAnsi="Cambria"/>
          <w:noProof/>
        </w:rPr>
      </w:pPr>
      <w:r w:rsidRPr="005F2783">
        <w:rPr>
          <w:rFonts w:ascii="Cambria" w:hAnsi="Cambria"/>
          <w:noProof/>
        </w:rPr>
        <w:t xml:space="preserve">Spiers, H. J., &amp; Maguire, E. a. (2007b). Neural substrates of driving behaviour. </w:t>
      </w:r>
      <w:r w:rsidRPr="005F2783">
        <w:rPr>
          <w:rFonts w:ascii="Cambria" w:hAnsi="Cambria"/>
          <w:i/>
          <w:iCs/>
          <w:noProof/>
        </w:rPr>
        <w:t>NeuroImage</w:t>
      </w:r>
      <w:r w:rsidRPr="005F2783">
        <w:rPr>
          <w:rFonts w:ascii="Cambria" w:hAnsi="Cambria"/>
          <w:noProof/>
        </w:rPr>
        <w:t xml:space="preserve">, </w:t>
      </w:r>
      <w:r w:rsidRPr="005F2783">
        <w:rPr>
          <w:rFonts w:ascii="Cambria" w:hAnsi="Cambria"/>
          <w:i/>
          <w:iCs/>
          <w:noProof/>
        </w:rPr>
        <w:t>36</w:t>
      </w:r>
      <w:r w:rsidRPr="005F2783">
        <w:rPr>
          <w:rFonts w:ascii="Cambria" w:hAnsi="Cambria"/>
          <w:noProof/>
        </w:rPr>
        <w:t>(1), 245–55. doi:10.1016/j.neuroimage.2007.02.032</w:t>
      </w:r>
    </w:p>
    <w:p w:rsidR="005F2783" w:rsidRPr="005F2783" w:rsidRDefault="005F2783">
      <w:pPr>
        <w:pStyle w:val="NormalWeb"/>
        <w:ind w:left="480" w:hanging="480"/>
        <w:divId w:val="1897859200"/>
        <w:rPr>
          <w:rFonts w:ascii="Cambria" w:hAnsi="Cambria"/>
          <w:noProof/>
        </w:rPr>
      </w:pPr>
      <w:r w:rsidRPr="005F2783">
        <w:rPr>
          <w:rFonts w:ascii="Cambria" w:hAnsi="Cambria"/>
          <w:noProof/>
        </w:rPr>
        <w:t xml:space="preserve">Valente, G., De Martino, F., Esposito, F., Goebel, R., &amp; Formisano, E. (2011). Predicting subject-driven actions and sensory experience in a virtual world with Relevance Vector Machine Regression of fMRI data. </w:t>
      </w:r>
      <w:r w:rsidRPr="005F2783">
        <w:rPr>
          <w:rFonts w:ascii="Cambria" w:hAnsi="Cambria"/>
          <w:i/>
          <w:iCs/>
          <w:noProof/>
        </w:rPr>
        <w:t>NeuroImage</w:t>
      </w:r>
      <w:r w:rsidRPr="005F2783">
        <w:rPr>
          <w:rFonts w:ascii="Cambria" w:hAnsi="Cambria"/>
          <w:noProof/>
        </w:rPr>
        <w:t xml:space="preserve">, </w:t>
      </w:r>
      <w:r w:rsidRPr="005F2783">
        <w:rPr>
          <w:rFonts w:ascii="Cambria" w:hAnsi="Cambria"/>
          <w:i/>
          <w:iCs/>
          <w:noProof/>
        </w:rPr>
        <w:t>56</w:t>
      </w:r>
      <w:r w:rsidRPr="005F2783">
        <w:rPr>
          <w:rFonts w:ascii="Cambria" w:hAnsi="Cambria"/>
          <w:noProof/>
        </w:rPr>
        <w:t>(2), 651–661. doi:10.1016/j.neuroimage.2010.09.062</w:t>
      </w:r>
    </w:p>
    <w:p w:rsidR="005F2783" w:rsidRPr="005F2783" w:rsidRDefault="005F2783">
      <w:pPr>
        <w:pStyle w:val="NormalWeb"/>
        <w:ind w:left="480" w:hanging="480"/>
        <w:divId w:val="1897859200"/>
        <w:rPr>
          <w:rFonts w:ascii="Cambria" w:hAnsi="Cambria"/>
          <w:noProof/>
        </w:rPr>
      </w:pPr>
      <w:r w:rsidRPr="005F2783">
        <w:rPr>
          <w:rFonts w:ascii="Cambria" w:hAnsi="Cambria"/>
          <w:noProof/>
        </w:rPr>
        <w:lastRenderedPageBreak/>
        <w:t xml:space="preserve">Weston, J., &amp; Watkins, C. (1999). Support vector machines for multi-class pattern recognition. </w:t>
      </w:r>
      <w:r w:rsidRPr="005F2783">
        <w:rPr>
          <w:rFonts w:ascii="Cambria" w:hAnsi="Cambria"/>
          <w:i/>
          <w:iCs/>
          <w:noProof/>
        </w:rPr>
        <w:t>ESANN</w:t>
      </w:r>
      <w:r w:rsidRPr="005F2783">
        <w:rPr>
          <w:rFonts w:ascii="Cambria" w:hAnsi="Cambria"/>
          <w:noProof/>
        </w:rPr>
        <w:t xml:space="preserve">, </w:t>
      </w:r>
      <w:r w:rsidRPr="005F2783">
        <w:rPr>
          <w:rFonts w:ascii="Cambria" w:hAnsi="Cambria"/>
          <w:i/>
          <w:iCs/>
          <w:noProof/>
        </w:rPr>
        <w:t>99</w:t>
      </w:r>
      <w:r w:rsidRPr="005F2783">
        <w:rPr>
          <w:rFonts w:ascii="Cambria" w:hAnsi="Cambria"/>
          <w:noProof/>
        </w:rPr>
        <w:t>, 61–72.</w:t>
      </w:r>
    </w:p>
    <w:p w:rsidR="005F2783" w:rsidRPr="005F2783" w:rsidRDefault="005F2783">
      <w:pPr>
        <w:pStyle w:val="NormalWeb"/>
        <w:ind w:left="480" w:hanging="480"/>
        <w:divId w:val="1897859200"/>
        <w:rPr>
          <w:rFonts w:ascii="Cambria" w:hAnsi="Cambria"/>
          <w:noProof/>
        </w:rPr>
      </w:pPr>
      <w:r w:rsidRPr="005F2783">
        <w:rPr>
          <w:rFonts w:ascii="Cambria" w:hAnsi="Cambria"/>
          <w:noProof/>
        </w:rPr>
        <w:t xml:space="preserve">Worsley, K. J. (2001). Statistical analysis of activation images. In </w:t>
      </w:r>
      <w:r w:rsidRPr="005F2783">
        <w:rPr>
          <w:rFonts w:ascii="Cambria" w:hAnsi="Cambria"/>
          <w:i/>
          <w:iCs/>
          <w:noProof/>
        </w:rPr>
        <w:t>Functional MRI: An Introduction to Methods</w:t>
      </w:r>
      <w:r w:rsidRPr="005F2783">
        <w:rPr>
          <w:rFonts w:ascii="Cambria" w:hAnsi="Cambria"/>
          <w:noProof/>
        </w:rPr>
        <w:t xml:space="preserve"> (p. Ch. 14). doi:10.1.1.34.4498</w:t>
      </w:r>
    </w:p>
    <w:p w:rsidR="005F2783" w:rsidRPr="005F2783" w:rsidRDefault="005F2783">
      <w:pPr>
        <w:pStyle w:val="NormalWeb"/>
        <w:ind w:left="480" w:hanging="480"/>
        <w:divId w:val="1897859200"/>
        <w:rPr>
          <w:rFonts w:ascii="Cambria" w:hAnsi="Cambria"/>
          <w:noProof/>
        </w:rPr>
      </w:pPr>
      <w:r w:rsidRPr="005F2783">
        <w:rPr>
          <w:rFonts w:ascii="Cambria" w:hAnsi="Cambria"/>
          <w:noProof/>
        </w:rPr>
        <w:t xml:space="preserve">Zurada, J. M., Malinowski, A., &amp; Cloete, I. (1994). Sensitivity analysis for minimization of input data dimension for feedforward neural network. In </w:t>
      </w:r>
      <w:r w:rsidRPr="005F2783">
        <w:rPr>
          <w:rFonts w:ascii="Cambria" w:hAnsi="Cambria"/>
          <w:i/>
          <w:iCs/>
          <w:noProof/>
        </w:rPr>
        <w:t>Proceedings of IEEE International Symposium on Circuits and Systems - ISCAS ’94</w:t>
      </w:r>
      <w:r w:rsidRPr="005F2783">
        <w:rPr>
          <w:rFonts w:ascii="Cambria" w:hAnsi="Cambria"/>
          <w:noProof/>
        </w:rPr>
        <w:t xml:space="preserve"> (Vol. 6, pp. 447–450). IEEE. doi:10.1109/ISCAS.1994.409622</w:t>
      </w:r>
    </w:p>
    <w:p w:rsidR="00A7542D" w:rsidRPr="00A7542D" w:rsidRDefault="00F54006" w:rsidP="005F2783">
      <w:pPr>
        <w:pStyle w:val="NormalWeb"/>
        <w:ind w:left="480" w:hanging="480"/>
        <w:divId w:val="525294146"/>
      </w:pPr>
      <w:r>
        <w:fldChar w:fldCharType="end"/>
      </w:r>
    </w:p>
    <w:sectPr w:rsidR="00A7542D" w:rsidRPr="00A7542D" w:rsidSect="00B70E46">
      <w:footerReference w:type="default" r:id="rId2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F2AB4" w:rsidRDefault="00BF2AB4" w:rsidP="001658E9">
      <w:r>
        <w:separator/>
      </w:r>
    </w:p>
  </w:endnote>
  <w:endnote w:type="continuationSeparator" w:id="0">
    <w:p w:rsidR="00BF2AB4" w:rsidRDefault="00BF2AB4" w:rsidP="001658E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Lucida Grande">
    <w:altName w:val="Arial"/>
    <w:charset w:val="00"/>
    <w:family w:val="auto"/>
    <w:pitch w:val="variable"/>
    <w:sig w:usb0="E1000AEF" w:usb1="5000A1FF" w:usb2="00000000" w:usb3="00000000" w:csb0="000001B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ustomXmlInsRangeStart w:id="685" w:author="Andrew" w:date="2015-04-16T21:04:00Z"/>
  <w:sdt>
    <w:sdtPr>
      <w:id w:val="1368520"/>
      <w:docPartObj>
        <w:docPartGallery w:val="Page Numbers (Bottom of Page)"/>
        <w:docPartUnique/>
      </w:docPartObj>
    </w:sdtPr>
    <w:sdtContent>
      <w:customXmlInsRangeEnd w:id="685"/>
      <w:p w:rsidR="00AA7E02" w:rsidRDefault="00AA7E02">
        <w:pPr>
          <w:pStyle w:val="Footer"/>
          <w:rPr>
            <w:ins w:id="686" w:author="Andrew" w:date="2015-04-16T21:04:00Z"/>
          </w:rPr>
        </w:pPr>
        <w:ins w:id="687" w:author="Andrew" w:date="2015-04-16T21:04:00Z">
          <w:r>
            <w:fldChar w:fldCharType="begin"/>
          </w:r>
          <w:r>
            <w:instrText xml:space="preserve"> PAGE   \* MERGEFORMAT </w:instrText>
          </w:r>
          <w:r>
            <w:fldChar w:fldCharType="separate"/>
          </w:r>
        </w:ins>
        <w:r w:rsidR="0057798C">
          <w:rPr>
            <w:noProof/>
          </w:rPr>
          <w:t>26</w:t>
        </w:r>
        <w:ins w:id="688" w:author="Andrew" w:date="2015-04-16T21:04:00Z">
          <w:r>
            <w:fldChar w:fldCharType="end"/>
          </w:r>
        </w:ins>
      </w:p>
      <w:customXmlInsRangeStart w:id="689" w:author="Andrew" w:date="2015-04-16T21:04:00Z"/>
    </w:sdtContent>
  </w:sdt>
  <w:customXmlInsRangeEnd w:id="689"/>
  <w:p w:rsidR="00AA7E02" w:rsidRDefault="00AA7E02">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F2AB4" w:rsidRDefault="00BF2AB4" w:rsidP="001658E9">
      <w:r>
        <w:separator/>
      </w:r>
    </w:p>
  </w:footnote>
  <w:footnote w:type="continuationSeparator" w:id="0">
    <w:p w:rsidR="00BF2AB4" w:rsidRDefault="00BF2AB4" w:rsidP="001658E9">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BE5560"/>
    <w:multiLevelType w:val="hybridMultilevel"/>
    <w:tmpl w:val="349CCBC8"/>
    <w:lvl w:ilvl="0" w:tplc="5B3C9802">
      <w:start w:val="1"/>
      <w:numFmt w:val="decimal"/>
      <w:lvlText w:val="%1"/>
      <w:lvlJc w:val="left"/>
      <w:pPr>
        <w:ind w:left="720" w:hanging="360"/>
      </w:pPr>
      <w:rPr>
        <w:rFonts w:hint="default"/>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9E81131"/>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num w:numId="1">
    <w:abstractNumId w:val="1"/>
  </w:num>
  <w:num w:numId="2">
    <w:abstractNumId w:val="0"/>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Floren, Andrew W">
    <w15:presenceInfo w15:providerId="AD" w15:userId="S-1-5-21-527237240-963894560-725345543-155747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trackRevisions/>
  <w:defaultTabStop w:val="720"/>
  <w:characterSpacingControl w:val="doNotCompress"/>
  <w:footnotePr>
    <w:footnote w:id="-1"/>
    <w:footnote w:id="0"/>
  </w:footnotePr>
  <w:endnotePr>
    <w:endnote w:id="-1"/>
    <w:endnote w:id="0"/>
  </w:endnotePr>
  <w:compat>
    <w:useFELayout/>
    <w:compatSetting w:name="compatibilityMode" w:uri="http://schemas.microsoft.com/office/word" w:val="12"/>
  </w:compat>
  <w:rsids>
    <w:rsidRoot w:val="00DD1C6A"/>
    <w:rsid w:val="00000DCE"/>
    <w:rsid w:val="00011EB3"/>
    <w:rsid w:val="00012A26"/>
    <w:rsid w:val="0004040E"/>
    <w:rsid w:val="00041292"/>
    <w:rsid w:val="00043509"/>
    <w:rsid w:val="0004399C"/>
    <w:rsid w:val="0005574C"/>
    <w:rsid w:val="0006442A"/>
    <w:rsid w:val="0006658F"/>
    <w:rsid w:val="00067792"/>
    <w:rsid w:val="00072AEE"/>
    <w:rsid w:val="0007442F"/>
    <w:rsid w:val="00076DC5"/>
    <w:rsid w:val="00080D89"/>
    <w:rsid w:val="00081DE8"/>
    <w:rsid w:val="0008338B"/>
    <w:rsid w:val="0008343F"/>
    <w:rsid w:val="0008467E"/>
    <w:rsid w:val="00085A61"/>
    <w:rsid w:val="00086D9B"/>
    <w:rsid w:val="0008735B"/>
    <w:rsid w:val="000932CC"/>
    <w:rsid w:val="000A0178"/>
    <w:rsid w:val="000B0A40"/>
    <w:rsid w:val="000B39EC"/>
    <w:rsid w:val="000C18B0"/>
    <w:rsid w:val="000C6263"/>
    <w:rsid w:val="000D3176"/>
    <w:rsid w:val="000D3A6C"/>
    <w:rsid w:val="000D5DBA"/>
    <w:rsid w:val="000D7111"/>
    <w:rsid w:val="000D7FE9"/>
    <w:rsid w:val="000E12F5"/>
    <w:rsid w:val="000E75D5"/>
    <w:rsid w:val="000F519B"/>
    <w:rsid w:val="00100498"/>
    <w:rsid w:val="001013B5"/>
    <w:rsid w:val="001016E8"/>
    <w:rsid w:val="00102041"/>
    <w:rsid w:val="00110505"/>
    <w:rsid w:val="001114C9"/>
    <w:rsid w:val="00115DB6"/>
    <w:rsid w:val="00136A6B"/>
    <w:rsid w:val="0013758A"/>
    <w:rsid w:val="00153162"/>
    <w:rsid w:val="001571B1"/>
    <w:rsid w:val="001658E9"/>
    <w:rsid w:val="00167724"/>
    <w:rsid w:val="00180142"/>
    <w:rsid w:val="0018050C"/>
    <w:rsid w:val="00180F9A"/>
    <w:rsid w:val="00184859"/>
    <w:rsid w:val="0019481C"/>
    <w:rsid w:val="001B3BCC"/>
    <w:rsid w:val="001D0770"/>
    <w:rsid w:val="001D708B"/>
    <w:rsid w:val="001E0013"/>
    <w:rsid w:val="001F6E8B"/>
    <w:rsid w:val="00201A0B"/>
    <w:rsid w:val="00204CB5"/>
    <w:rsid w:val="002174F8"/>
    <w:rsid w:val="0022003D"/>
    <w:rsid w:val="00227DD4"/>
    <w:rsid w:val="00234344"/>
    <w:rsid w:val="00241DE5"/>
    <w:rsid w:val="00246AEE"/>
    <w:rsid w:val="002515B4"/>
    <w:rsid w:val="002527F2"/>
    <w:rsid w:val="0026048F"/>
    <w:rsid w:val="00265C8D"/>
    <w:rsid w:val="0026611A"/>
    <w:rsid w:val="002734EA"/>
    <w:rsid w:val="00280449"/>
    <w:rsid w:val="002A2560"/>
    <w:rsid w:val="002A2AF8"/>
    <w:rsid w:val="002C770C"/>
    <w:rsid w:val="002E19E9"/>
    <w:rsid w:val="002E4BE0"/>
    <w:rsid w:val="002E4FBE"/>
    <w:rsid w:val="002E6A1B"/>
    <w:rsid w:val="002F0A33"/>
    <w:rsid w:val="002F13F7"/>
    <w:rsid w:val="002F1E55"/>
    <w:rsid w:val="002F641D"/>
    <w:rsid w:val="0030338C"/>
    <w:rsid w:val="00307549"/>
    <w:rsid w:val="00313411"/>
    <w:rsid w:val="00313BCE"/>
    <w:rsid w:val="00327284"/>
    <w:rsid w:val="003306CB"/>
    <w:rsid w:val="00337B36"/>
    <w:rsid w:val="00342811"/>
    <w:rsid w:val="003514F2"/>
    <w:rsid w:val="00351C84"/>
    <w:rsid w:val="00354F7F"/>
    <w:rsid w:val="003612C7"/>
    <w:rsid w:val="00367431"/>
    <w:rsid w:val="003710A6"/>
    <w:rsid w:val="00371E74"/>
    <w:rsid w:val="00371EB4"/>
    <w:rsid w:val="00386552"/>
    <w:rsid w:val="003A1063"/>
    <w:rsid w:val="003A44D6"/>
    <w:rsid w:val="003B3282"/>
    <w:rsid w:val="003B4625"/>
    <w:rsid w:val="003C0F4D"/>
    <w:rsid w:val="003C296E"/>
    <w:rsid w:val="003D5081"/>
    <w:rsid w:val="003E2C41"/>
    <w:rsid w:val="003E61E3"/>
    <w:rsid w:val="003F25C3"/>
    <w:rsid w:val="00400E72"/>
    <w:rsid w:val="0040513F"/>
    <w:rsid w:val="00412DC0"/>
    <w:rsid w:val="00414CF6"/>
    <w:rsid w:val="00422E86"/>
    <w:rsid w:val="00437D2B"/>
    <w:rsid w:val="00442D5F"/>
    <w:rsid w:val="00443F92"/>
    <w:rsid w:val="00444499"/>
    <w:rsid w:val="00444DB8"/>
    <w:rsid w:val="0045474A"/>
    <w:rsid w:val="0045544C"/>
    <w:rsid w:val="0045547C"/>
    <w:rsid w:val="00456527"/>
    <w:rsid w:val="00485987"/>
    <w:rsid w:val="004923B0"/>
    <w:rsid w:val="00497230"/>
    <w:rsid w:val="004976B4"/>
    <w:rsid w:val="004A5987"/>
    <w:rsid w:val="004D1EF5"/>
    <w:rsid w:val="004D39EC"/>
    <w:rsid w:val="004E15FE"/>
    <w:rsid w:val="004E1E0A"/>
    <w:rsid w:val="004F11DB"/>
    <w:rsid w:val="004F6EF4"/>
    <w:rsid w:val="00503594"/>
    <w:rsid w:val="00504D5D"/>
    <w:rsid w:val="0050795E"/>
    <w:rsid w:val="005204D4"/>
    <w:rsid w:val="00536405"/>
    <w:rsid w:val="00545267"/>
    <w:rsid w:val="005469F8"/>
    <w:rsid w:val="005552EA"/>
    <w:rsid w:val="00564FDC"/>
    <w:rsid w:val="00571306"/>
    <w:rsid w:val="0057691A"/>
    <w:rsid w:val="00577274"/>
    <w:rsid w:val="0057798C"/>
    <w:rsid w:val="00577BD0"/>
    <w:rsid w:val="005803EC"/>
    <w:rsid w:val="005900DA"/>
    <w:rsid w:val="00591D51"/>
    <w:rsid w:val="00597B72"/>
    <w:rsid w:val="005B1A99"/>
    <w:rsid w:val="005C56D4"/>
    <w:rsid w:val="005C7E96"/>
    <w:rsid w:val="005D29CC"/>
    <w:rsid w:val="005D4543"/>
    <w:rsid w:val="005E0BA8"/>
    <w:rsid w:val="005E64DF"/>
    <w:rsid w:val="005E7C84"/>
    <w:rsid w:val="005F1B9E"/>
    <w:rsid w:val="005F2783"/>
    <w:rsid w:val="0060443F"/>
    <w:rsid w:val="00605068"/>
    <w:rsid w:val="00605E10"/>
    <w:rsid w:val="00613473"/>
    <w:rsid w:val="006257EE"/>
    <w:rsid w:val="0062622F"/>
    <w:rsid w:val="006447C8"/>
    <w:rsid w:val="006537B5"/>
    <w:rsid w:val="00655CC0"/>
    <w:rsid w:val="006624A3"/>
    <w:rsid w:val="00671146"/>
    <w:rsid w:val="0068035A"/>
    <w:rsid w:val="0068313A"/>
    <w:rsid w:val="00693AAC"/>
    <w:rsid w:val="00695EA8"/>
    <w:rsid w:val="00696FA1"/>
    <w:rsid w:val="006A1C76"/>
    <w:rsid w:val="006D4C58"/>
    <w:rsid w:val="006D7F43"/>
    <w:rsid w:val="006E0361"/>
    <w:rsid w:val="006E54AE"/>
    <w:rsid w:val="00700240"/>
    <w:rsid w:val="00702617"/>
    <w:rsid w:val="007069E7"/>
    <w:rsid w:val="0070783C"/>
    <w:rsid w:val="007114AE"/>
    <w:rsid w:val="00721D15"/>
    <w:rsid w:val="0072265C"/>
    <w:rsid w:val="007239F1"/>
    <w:rsid w:val="00726694"/>
    <w:rsid w:val="007332F9"/>
    <w:rsid w:val="00743963"/>
    <w:rsid w:val="00747D47"/>
    <w:rsid w:val="00751078"/>
    <w:rsid w:val="0077126A"/>
    <w:rsid w:val="007819DC"/>
    <w:rsid w:val="00793815"/>
    <w:rsid w:val="00796108"/>
    <w:rsid w:val="0079676F"/>
    <w:rsid w:val="007A0861"/>
    <w:rsid w:val="007A1DF5"/>
    <w:rsid w:val="007A41B6"/>
    <w:rsid w:val="007C7806"/>
    <w:rsid w:val="007C7FA5"/>
    <w:rsid w:val="007D1B61"/>
    <w:rsid w:val="007E0D88"/>
    <w:rsid w:val="007E62F2"/>
    <w:rsid w:val="007E6E46"/>
    <w:rsid w:val="007F701F"/>
    <w:rsid w:val="007F7C41"/>
    <w:rsid w:val="00805DFF"/>
    <w:rsid w:val="00812C75"/>
    <w:rsid w:val="00817C49"/>
    <w:rsid w:val="00820BAC"/>
    <w:rsid w:val="00823BBC"/>
    <w:rsid w:val="00825220"/>
    <w:rsid w:val="008277F6"/>
    <w:rsid w:val="00831E8C"/>
    <w:rsid w:val="00846525"/>
    <w:rsid w:val="00847CDD"/>
    <w:rsid w:val="008575E7"/>
    <w:rsid w:val="00861385"/>
    <w:rsid w:val="008640A6"/>
    <w:rsid w:val="0086727B"/>
    <w:rsid w:val="00873E25"/>
    <w:rsid w:val="008741BB"/>
    <w:rsid w:val="008916FA"/>
    <w:rsid w:val="008C52B9"/>
    <w:rsid w:val="008C6089"/>
    <w:rsid w:val="008D07DA"/>
    <w:rsid w:val="008D2D93"/>
    <w:rsid w:val="008D3CEA"/>
    <w:rsid w:val="008E74FA"/>
    <w:rsid w:val="008F1329"/>
    <w:rsid w:val="008F6A4B"/>
    <w:rsid w:val="008F77D8"/>
    <w:rsid w:val="00904101"/>
    <w:rsid w:val="00904828"/>
    <w:rsid w:val="0091157E"/>
    <w:rsid w:val="00914AC2"/>
    <w:rsid w:val="009209C3"/>
    <w:rsid w:val="00931246"/>
    <w:rsid w:val="009404DE"/>
    <w:rsid w:val="009467F7"/>
    <w:rsid w:val="00963614"/>
    <w:rsid w:val="00965C21"/>
    <w:rsid w:val="00970FA8"/>
    <w:rsid w:val="00972CF6"/>
    <w:rsid w:val="00975427"/>
    <w:rsid w:val="00980AD2"/>
    <w:rsid w:val="009814D7"/>
    <w:rsid w:val="00997B60"/>
    <w:rsid w:val="009A2E0B"/>
    <w:rsid w:val="009A71A0"/>
    <w:rsid w:val="009B571B"/>
    <w:rsid w:val="009C3A3B"/>
    <w:rsid w:val="009C409B"/>
    <w:rsid w:val="009C6E84"/>
    <w:rsid w:val="009D1BEA"/>
    <w:rsid w:val="009D680E"/>
    <w:rsid w:val="009D6841"/>
    <w:rsid w:val="009E04F1"/>
    <w:rsid w:val="009F5747"/>
    <w:rsid w:val="00A00C87"/>
    <w:rsid w:val="00A115FA"/>
    <w:rsid w:val="00A118BD"/>
    <w:rsid w:val="00A21C33"/>
    <w:rsid w:val="00A259CA"/>
    <w:rsid w:val="00A26935"/>
    <w:rsid w:val="00A362D8"/>
    <w:rsid w:val="00A41C49"/>
    <w:rsid w:val="00A52514"/>
    <w:rsid w:val="00A5477A"/>
    <w:rsid w:val="00A549F2"/>
    <w:rsid w:val="00A603BC"/>
    <w:rsid w:val="00A72E33"/>
    <w:rsid w:val="00A7542D"/>
    <w:rsid w:val="00A843BC"/>
    <w:rsid w:val="00A86B33"/>
    <w:rsid w:val="00AA48FD"/>
    <w:rsid w:val="00AA6580"/>
    <w:rsid w:val="00AA7E02"/>
    <w:rsid w:val="00AB470F"/>
    <w:rsid w:val="00AB5436"/>
    <w:rsid w:val="00AC1B6E"/>
    <w:rsid w:val="00AD25CC"/>
    <w:rsid w:val="00AD2AD6"/>
    <w:rsid w:val="00AE6A48"/>
    <w:rsid w:val="00AF1550"/>
    <w:rsid w:val="00AF604F"/>
    <w:rsid w:val="00B0020B"/>
    <w:rsid w:val="00B06DF5"/>
    <w:rsid w:val="00B12A6A"/>
    <w:rsid w:val="00B13947"/>
    <w:rsid w:val="00B37DC4"/>
    <w:rsid w:val="00B54433"/>
    <w:rsid w:val="00B702D1"/>
    <w:rsid w:val="00B70E46"/>
    <w:rsid w:val="00B75215"/>
    <w:rsid w:val="00B82D88"/>
    <w:rsid w:val="00B87054"/>
    <w:rsid w:val="00B90863"/>
    <w:rsid w:val="00B9310A"/>
    <w:rsid w:val="00B93BFD"/>
    <w:rsid w:val="00BA123B"/>
    <w:rsid w:val="00BA1A3A"/>
    <w:rsid w:val="00BB0A98"/>
    <w:rsid w:val="00BB2C79"/>
    <w:rsid w:val="00BB4006"/>
    <w:rsid w:val="00BB4CB4"/>
    <w:rsid w:val="00BC0C91"/>
    <w:rsid w:val="00BC2033"/>
    <w:rsid w:val="00BC652A"/>
    <w:rsid w:val="00BC667B"/>
    <w:rsid w:val="00BD34B0"/>
    <w:rsid w:val="00BE4360"/>
    <w:rsid w:val="00BE763A"/>
    <w:rsid w:val="00BE7C32"/>
    <w:rsid w:val="00BF0CEE"/>
    <w:rsid w:val="00BF2AB4"/>
    <w:rsid w:val="00C01AFA"/>
    <w:rsid w:val="00C02CCE"/>
    <w:rsid w:val="00C03D96"/>
    <w:rsid w:val="00C0488E"/>
    <w:rsid w:val="00C064AD"/>
    <w:rsid w:val="00C10912"/>
    <w:rsid w:val="00C12ECF"/>
    <w:rsid w:val="00C20E46"/>
    <w:rsid w:val="00C22272"/>
    <w:rsid w:val="00C25E11"/>
    <w:rsid w:val="00C35389"/>
    <w:rsid w:val="00C37335"/>
    <w:rsid w:val="00C4224A"/>
    <w:rsid w:val="00C50170"/>
    <w:rsid w:val="00C5339E"/>
    <w:rsid w:val="00C562A3"/>
    <w:rsid w:val="00C601D1"/>
    <w:rsid w:val="00C648CE"/>
    <w:rsid w:val="00C7122A"/>
    <w:rsid w:val="00C7390D"/>
    <w:rsid w:val="00C755E6"/>
    <w:rsid w:val="00C82789"/>
    <w:rsid w:val="00C85C08"/>
    <w:rsid w:val="00C9499F"/>
    <w:rsid w:val="00C96383"/>
    <w:rsid w:val="00C96427"/>
    <w:rsid w:val="00C972F1"/>
    <w:rsid w:val="00CA113C"/>
    <w:rsid w:val="00CA5B6D"/>
    <w:rsid w:val="00CB2FB0"/>
    <w:rsid w:val="00CB5830"/>
    <w:rsid w:val="00CD2BF2"/>
    <w:rsid w:val="00CD44D5"/>
    <w:rsid w:val="00CD5858"/>
    <w:rsid w:val="00CD63AE"/>
    <w:rsid w:val="00CD6C8D"/>
    <w:rsid w:val="00CE761F"/>
    <w:rsid w:val="00CE7E5D"/>
    <w:rsid w:val="00CF1443"/>
    <w:rsid w:val="00CF47B4"/>
    <w:rsid w:val="00CF696E"/>
    <w:rsid w:val="00D02EDF"/>
    <w:rsid w:val="00D061BB"/>
    <w:rsid w:val="00D065A7"/>
    <w:rsid w:val="00D21D7A"/>
    <w:rsid w:val="00D31F35"/>
    <w:rsid w:val="00D35A31"/>
    <w:rsid w:val="00D37355"/>
    <w:rsid w:val="00D37605"/>
    <w:rsid w:val="00D40F3E"/>
    <w:rsid w:val="00D61867"/>
    <w:rsid w:val="00D736B6"/>
    <w:rsid w:val="00D73814"/>
    <w:rsid w:val="00D740E3"/>
    <w:rsid w:val="00D841C9"/>
    <w:rsid w:val="00D9167F"/>
    <w:rsid w:val="00D917C1"/>
    <w:rsid w:val="00DA4232"/>
    <w:rsid w:val="00DA47C4"/>
    <w:rsid w:val="00DB04E1"/>
    <w:rsid w:val="00DB658B"/>
    <w:rsid w:val="00DD18B9"/>
    <w:rsid w:val="00DD1C6A"/>
    <w:rsid w:val="00DE30C3"/>
    <w:rsid w:val="00DF27C1"/>
    <w:rsid w:val="00DF4C98"/>
    <w:rsid w:val="00E0024C"/>
    <w:rsid w:val="00E1184D"/>
    <w:rsid w:val="00E3021F"/>
    <w:rsid w:val="00E32EBA"/>
    <w:rsid w:val="00E356C0"/>
    <w:rsid w:val="00E37357"/>
    <w:rsid w:val="00E37BCB"/>
    <w:rsid w:val="00E44C9A"/>
    <w:rsid w:val="00E52463"/>
    <w:rsid w:val="00E759D5"/>
    <w:rsid w:val="00E90C87"/>
    <w:rsid w:val="00E92B2D"/>
    <w:rsid w:val="00EB387C"/>
    <w:rsid w:val="00EB7DF1"/>
    <w:rsid w:val="00EB7FB2"/>
    <w:rsid w:val="00EF34C1"/>
    <w:rsid w:val="00EF55BF"/>
    <w:rsid w:val="00F05809"/>
    <w:rsid w:val="00F310B2"/>
    <w:rsid w:val="00F31A94"/>
    <w:rsid w:val="00F35159"/>
    <w:rsid w:val="00F42248"/>
    <w:rsid w:val="00F513B0"/>
    <w:rsid w:val="00F51B87"/>
    <w:rsid w:val="00F54006"/>
    <w:rsid w:val="00F54F5C"/>
    <w:rsid w:val="00F707D5"/>
    <w:rsid w:val="00F743ED"/>
    <w:rsid w:val="00F77E24"/>
    <w:rsid w:val="00F8488F"/>
    <w:rsid w:val="00FA0800"/>
    <w:rsid w:val="00FA0C91"/>
    <w:rsid w:val="00FA4363"/>
    <w:rsid w:val="00FB3B70"/>
    <w:rsid w:val="00FB4A47"/>
    <w:rsid w:val="00FC3CFF"/>
    <w:rsid w:val="00FD4F51"/>
    <w:rsid w:val="00FD715F"/>
    <w:rsid w:val="00FE22A1"/>
    <w:rsid w:val="00FE2F0F"/>
    <w:rsid w:val="00FE5EDE"/>
    <w:rsid w:val="00FF0902"/>
    <w:rsid w:val="00FF59D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5:docId w15:val="{BE5A520C-BFF0-47B7-AC07-5FA9A1A4B7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469F8"/>
    <w:rPr>
      <w:rFonts w:ascii="Times New Roman" w:hAnsi="Times New Roman"/>
    </w:rPr>
  </w:style>
  <w:style w:type="paragraph" w:styleId="Heading1">
    <w:name w:val="heading 1"/>
    <w:basedOn w:val="Normal"/>
    <w:next w:val="Normal"/>
    <w:link w:val="Heading1Char"/>
    <w:uiPriority w:val="9"/>
    <w:qFormat/>
    <w:rsid w:val="00DD1C6A"/>
    <w:pPr>
      <w:keepNext/>
      <w:keepLines/>
      <w:numPr>
        <w:numId w:val="1"/>
      </w:numPr>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DD1C6A"/>
    <w:pPr>
      <w:keepNext/>
      <w:keepLines/>
      <w:numPr>
        <w:ilvl w:val="1"/>
        <w:numId w:val="1"/>
      </w:numPr>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081DE8"/>
    <w:pPr>
      <w:keepNext/>
      <w:keepLines/>
      <w:numPr>
        <w:ilvl w:val="2"/>
        <w:numId w:val="1"/>
      </w:numPr>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081DE8"/>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081DE8"/>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081DE8"/>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081DE8"/>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081DE8"/>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081DE8"/>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469F8"/>
    <w:pPr>
      <w:pBdr>
        <w:bottom w:val="single" w:sz="8" w:space="4" w:color="4F81BD" w:themeColor="accent1"/>
      </w:pBdr>
      <w:spacing w:after="300"/>
      <w:contextualSpacing/>
    </w:pPr>
    <w:rPr>
      <w:rFonts w:eastAsiaTheme="majorEastAsia" w:cstheme="majorBidi"/>
      <w:color w:val="17365D" w:themeColor="text2" w:themeShade="BF"/>
      <w:spacing w:val="5"/>
      <w:kern w:val="28"/>
      <w:sz w:val="32"/>
      <w:szCs w:val="52"/>
    </w:rPr>
  </w:style>
  <w:style w:type="character" w:customStyle="1" w:styleId="TitleChar">
    <w:name w:val="Title Char"/>
    <w:basedOn w:val="DefaultParagraphFont"/>
    <w:link w:val="Title"/>
    <w:uiPriority w:val="10"/>
    <w:rsid w:val="005469F8"/>
    <w:rPr>
      <w:rFonts w:ascii="Times New Roman" w:eastAsiaTheme="majorEastAsia" w:hAnsi="Times New Roman" w:cstheme="majorBidi"/>
      <w:color w:val="17365D" w:themeColor="text2" w:themeShade="BF"/>
      <w:spacing w:val="5"/>
      <w:kern w:val="28"/>
      <w:sz w:val="32"/>
      <w:szCs w:val="52"/>
    </w:rPr>
  </w:style>
  <w:style w:type="character" w:customStyle="1" w:styleId="Heading1Char">
    <w:name w:val="Heading 1 Char"/>
    <w:basedOn w:val="DefaultParagraphFont"/>
    <w:link w:val="Heading1"/>
    <w:uiPriority w:val="9"/>
    <w:rsid w:val="00DD1C6A"/>
    <w:rPr>
      <w:rFonts w:asciiTheme="majorHAnsi" w:eastAsiaTheme="majorEastAsia" w:hAnsiTheme="majorHAnsi" w:cstheme="majorBidi"/>
      <w:b/>
      <w:bCs/>
      <w:color w:val="345A8A" w:themeColor="accent1" w:themeShade="B5"/>
      <w:sz w:val="32"/>
      <w:szCs w:val="32"/>
    </w:rPr>
  </w:style>
  <w:style w:type="character" w:customStyle="1" w:styleId="Heading2Char">
    <w:name w:val="Heading 2 Char"/>
    <w:basedOn w:val="DefaultParagraphFont"/>
    <w:link w:val="Heading2"/>
    <w:uiPriority w:val="9"/>
    <w:rsid w:val="00DD1C6A"/>
    <w:rPr>
      <w:rFonts w:asciiTheme="majorHAnsi" w:eastAsiaTheme="majorEastAsia" w:hAnsiTheme="majorHAnsi" w:cstheme="majorBidi"/>
      <w:b/>
      <w:bCs/>
      <w:color w:val="4F81BD" w:themeColor="accent1"/>
      <w:sz w:val="26"/>
      <w:szCs w:val="26"/>
    </w:rPr>
  </w:style>
  <w:style w:type="table" w:styleId="TableGrid">
    <w:name w:val="Table Grid"/>
    <w:basedOn w:val="TableNormal"/>
    <w:uiPriority w:val="59"/>
    <w:rsid w:val="00DD1C6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DD1C6A"/>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DD1C6A"/>
    <w:rPr>
      <w:rFonts w:ascii="Lucida Grande" w:hAnsi="Lucida Grande" w:cs="Lucida Grande"/>
      <w:sz w:val="18"/>
      <w:szCs w:val="18"/>
    </w:rPr>
  </w:style>
  <w:style w:type="paragraph" w:styleId="Caption">
    <w:name w:val="caption"/>
    <w:basedOn w:val="Normal"/>
    <w:next w:val="Normal"/>
    <w:uiPriority w:val="35"/>
    <w:unhideWhenUsed/>
    <w:qFormat/>
    <w:rsid w:val="00DD1C6A"/>
    <w:pPr>
      <w:spacing w:after="200"/>
    </w:pPr>
    <w:rPr>
      <w:b/>
      <w:bCs/>
      <w:color w:val="4F81BD" w:themeColor="accent1"/>
      <w:sz w:val="18"/>
      <w:szCs w:val="18"/>
    </w:rPr>
  </w:style>
  <w:style w:type="paragraph" w:styleId="BodyText">
    <w:name w:val="Body Text"/>
    <w:basedOn w:val="Normal"/>
    <w:link w:val="BodyTextChar"/>
    <w:uiPriority w:val="99"/>
    <w:unhideWhenUsed/>
    <w:rsid w:val="00DD1C6A"/>
    <w:pPr>
      <w:spacing w:after="120"/>
    </w:pPr>
  </w:style>
  <w:style w:type="character" w:customStyle="1" w:styleId="BodyTextChar">
    <w:name w:val="Body Text Char"/>
    <w:basedOn w:val="DefaultParagraphFont"/>
    <w:link w:val="BodyText"/>
    <w:uiPriority w:val="99"/>
    <w:rsid w:val="00DD1C6A"/>
  </w:style>
  <w:style w:type="paragraph" w:styleId="BodyText2">
    <w:name w:val="Body Text 2"/>
    <w:basedOn w:val="Normal"/>
    <w:link w:val="BodyText2Char"/>
    <w:uiPriority w:val="99"/>
    <w:unhideWhenUsed/>
    <w:rsid w:val="00DD1C6A"/>
    <w:pPr>
      <w:spacing w:after="120" w:line="480" w:lineRule="auto"/>
    </w:pPr>
  </w:style>
  <w:style w:type="character" w:customStyle="1" w:styleId="BodyText2Char">
    <w:name w:val="Body Text 2 Char"/>
    <w:basedOn w:val="DefaultParagraphFont"/>
    <w:link w:val="BodyText2"/>
    <w:uiPriority w:val="99"/>
    <w:rsid w:val="00DD1C6A"/>
  </w:style>
  <w:style w:type="paragraph" w:styleId="BodyTextFirstIndent">
    <w:name w:val="Body Text First Indent"/>
    <w:basedOn w:val="BodyText"/>
    <w:link w:val="BodyTextFirstIndentChar"/>
    <w:uiPriority w:val="99"/>
    <w:unhideWhenUsed/>
    <w:rsid w:val="00DD1C6A"/>
    <w:pPr>
      <w:spacing w:after="0"/>
      <w:ind w:firstLine="360"/>
    </w:pPr>
  </w:style>
  <w:style w:type="character" w:customStyle="1" w:styleId="BodyTextFirstIndentChar">
    <w:name w:val="Body Text First Indent Char"/>
    <w:basedOn w:val="BodyTextChar"/>
    <w:link w:val="BodyTextFirstIndent"/>
    <w:uiPriority w:val="99"/>
    <w:rsid w:val="00DD1C6A"/>
  </w:style>
  <w:style w:type="paragraph" w:styleId="BodyTextIndent">
    <w:name w:val="Body Text Indent"/>
    <w:basedOn w:val="Normal"/>
    <w:link w:val="BodyTextIndentChar"/>
    <w:uiPriority w:val="99"/>
    <w:semiHidden/>
    <w:unhideWhenUsed/>
    <w:rsid w:val="00DD1C6A"/>
    <w:pPr>
      <w:spacing w:after="120"/>
      <w:ind w:left="360"/>
    </w:pPr>
  </w:style>
  <w:style w:type="character" w:customStyle="1" w:styleId="BodyTextIndentChar">
    <w:name w:val="Body Text Indent Char"/>
    <w:basedOn w:val="DefaultParagraphFont"/>
    <w:link w:val="BodyTextIndent"/>
    <w:uiPriority w:val="99"/>
    <w:semiHidden/>
    <w:rsid w:val="00DD1C6A"/>
  </w:style>
  <w:style w:type="paragraph" w:styleId="BodyTextFirstIndent2">
    <w:name w:val="Body Text First Indent 2"/>
    <w:basedOn w:val="BodyTextIndent"/>
    <w:link w:val="BodyTextFirstIndent2Char"/>
    <w:uiPriority w:val="99"/>
    <w:unhideWhenUsed/>
    <w:rsid w:val="00DD1C6A"/>
    <w:pPr>
      <w:spacing w:after="0"/>
      <w:ind w:firstLine="360"/>
    </w:pPr>
  </w:style>
  <w:style w:type="character" w:customStyle="1" w:styleId="BodyTextFirstIndent2Char">
    <w:name w:val="Body Text First Indent 2 Char"/>
    <w:basedOn w:val="BodyTextIndentChar"/>
    <w:link w:val="BodyTextFirstIndent2"/>
    <w:uiPriority w:val="99"/>
    <w:rsid w:val="00DD1C6A"/>
  </w:style>
  <w:style w:type="character" w:styleId="PlaceholderText">
    <w:name w:val="Placeholder Text"/>
    <w:basedOn w:val="DefaultParagraphFont"/>
    <w:uiPriority w:val="99"/>
    <w:semiHidden/>
    <w:rsid w:val="00456527"/>
    <w:rPr>
      <w:color w:val="808080"/>
    </w:rPr>
  </w:style>
  <w:style w:type="paragraph" w:styleId="NormalWeb">
    <w:name w:val="Normal (Web)"/>
    <w:basedOn w:val="Normal"/>
    <w:uiPriority w:val="99"/>
    <w:unhideWhenUsed/>
    <w:rsid w:val="00A7542D"/>
    <w:pPr>
      <w:spacing w:before="100" w:beforeAutospacing="1" w:after="100" w:afterAutospacing="1"/>
    </w:pPr>
    <w:rPr>
      <w:rFonts w:cs="Times New Roman"/>
    </w:rPr>
  </w:style>
  <w:style w:type="character" w:customStyle="1" w:styleId="Heading3Char">
    <w:name w:val="Heading 3 Char"/>
    <w:basedOn w:val="DefaultParagraphFont"/>
    <w:link w:val="Heading3"/>
    <w:uiPriority w:val="9"/>
    <w:semiHidden/>
    <w:rsid w:val="00081DE8"/>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081DE8"/>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081DE8"/>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081DE8"/>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081DE8"/>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081DE8"/>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081DE8"/>
    <w:rPr>
      <w:rFonts w:asciiTheme="majorHAnsi" w:eastAsiaTheme="majorEastAsia" w:hAnsiTheme="majorHAnsi" w:cstheme="majorBidi"/>
      <w:i/>
      <w:iCs/>
      <w:color w:val="404040" w:themeColor="text1" w:themeTint="BF"/>
      <w:sz w:val="20"/>
      <w:szCs w:val="20"/>
    </w:rPr>
  </w:style>
  <w:style w:type="character" w:styleId="CommentReference">
    <w:name w:val="annotation reference"/>
    <w:basedOn w:val="DefaultParagraphFont"/>
    <w:uiPriority w:val="99"/>
    <w:semiHidden/>
    <w:unhideWhenUsed/>
    <w:rsid w:val="00FF59DD"/>
    <w:rPr>
      <w:sz w:val="18"/>
      <w:szCs w:val="18"/>
    </w:rPr>
  </w:style>
  <w:style w:type="paragraph" w:styleId="CommentText">
    <w:name w:val="annotation text"/>
    <w:basedOn w:val="Normal"/>
    <w:link w:val="CommentTextChar"/>
    <w:uiPriority w:val="99"/>
    <w:semiHidden/>
    <w:unhideWhenUsed/>
    <w:rsid w:val="00FF59DD"/>
  </w:style>
  <w:style w:type="character" w:customStyle="1" w:styleId="CommentTextChar">
    <w:name w:val="Comment Text Char"/>
    <w:basedOn w:val="DefaultParagraphFont"/>
    <w:link w:val="CommentText"/>
    <w:uiPriority w:val="99"/>
    <w:semiHidden/>
    <w:rsid w:val="00FF59DD"/>
  </w:style>
  <w:style w:type="paragraph" w:styleId="CommentSubject">
    <w:name w:val="annotation subject"/>
    <w:basedOn w:val="CommentText"/>
    <w:next w:val="CommentText"/>
    <w:link w:val="CommentSubjectChar"/>
    <w:uiPriority w:val="99"/>
    <w:semiHidden/>
    <w:unhideWhenUsed/>
    <w:rsid w:val="00FF59DD"/>
    <w:rPr>
      <w:b/>
      <w:bCs/>
      <w:sz w:val="20"/>
      <w:szCs w:val="20"/>
    </w:rPr>
  </w:style>
  <w:style w:type="character" w:customStyle="1" w:styleId="CommentSubjectChar">
    <w:name w:val="Comment Subject Char"/>
    <w:basedOn w:val="CommentTextChar"/>
    <w:link w:val="CommentSubject"/>
    <w:uiPriority w:val="99"/>
    <w:semiHidden/>
    <w:rsid w:val="00FF59DD"/>
    <w:rPr>
      <w:b/>
      <w:bCs/>
      <w:sz w:val="20"/>
      <w:szCs w:val="20"/>
    </w:rPr>
  </w:style>
  <w:style w:type="paragraph" w:styleId="Revision">
    <w:name w:val="Revision"/>
    <w:hidden/>
    <w:uiPriority w:val="99"/>
    <w:semiHidden/>
    <w:rsid w:val="008277F6"/>
  </w:style>
  <w:style w:type="character" w:styleId="Hyperlink">
    <w:name w:val="Hyperlink"/>
    <w:basedOn w:val="DefaultParagraphFont"/>
    <w:uiPriority w:val="99"/>
    <w:unhideWhenUsed/>
    <w:rsid w:val="0022003D"/>
    <w:rPr>
      <w:color w:val="0000FF" w:themeColor="hyperlink"/>
      <w:u w:val="single"/>
    </w:rPr>
  </w:style>
  <w:style w:type="table" w:styleId="LightShading">
    <w:name w:val="Light Shading"/>
    <w:basedOn w:val="TableNormal"/>
    <w:uiPriority w:val="60"/>
    <w:rsid w:val="0006658F"/>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ListParagraph">
    <w:name w:val="List Paragraph"/>
    <w:basedOn w:val="Normal"/>
    <w:uiPriority w:val="34"/>
    <w:qFormat/>
    <w:rsid w:val="008D2D93"/>
    <w:pPr>
      <w:ind w:left="720"/>
      <w:contextualSpacing/>
    </w:pPr>
  </w:style>
  <w:style w:type="paragraph" w:styleId="Header">
    <w:name w:val="header"/>
    <w:basedOn w:val="Normal"/>
    <w:link w:val="HeaderChar"/>
    <w:uiPriority w:val="99"/>
    <w:semiHidden/>
    <w:unhideWhenUsed/>
    <w:rsid w:val="001658E9"/>
    <w:pPr>
      <w:tabs>
        <w:tab w:val="center" w:pos="4680"/>
        <w:tab w:val="right" w:pos="9360"/>
      </w:tabs>
    </w:pPr>
  </w:style>
  <w:style w:type="character" w:customStyle="1" w:styleId="HeaderChar">
    <w:name w:val="Header Char"/>
    <w:basedOn w:val="DefaultParagraphFont"/>
    <w:link w:val="Header"/>
    <w:uiPriority w:val="99"/>
    <w:semiHidden/>
    <w:rsid w:val="001658E9"/>
    <w:rPr>
      <w:rFonts w:ascii="Times New Roman" w:hAnsi="Times New Roman"/>
    </w:rPr>
  </w:style>
  <w:style w:type="paragraph" w:styleId="Footer">
    <w:name w:val="footer"/>
    <w:basedOn w:val="Normal"/>
    <w:link w:val="FooterChar"/>
    <w:uiPriority w:val="99"/>
    <w:unhideWhenUsed/>
    <w:rsid w:val="001658E9"/>
    <w:pPr>
      <w:tabs>
        <w:tab w:val="center" w:pos="4680"/>
        <w:tab w:val="right" w:pos="9360"/>
      </w:tabs>
    </w:pPr>
  </w:style>
  <w:style w:type="character" w:customStyle="1" w:styleId="FooterChar">
    <w:name w:val="Footer Char"/>
    <w:basedOn w:val="DefaultParagraphFont"/>
    <w:link w:val="Footer"/>
    <w:uiPriority w:val="99"/>
    <w:rsid w:val="001658E9"/>
    <w:rPr>
      <w:rFonts w:ascii="Times New Roman" w:hAnsi="Times New Roman"/>
    </w:rPr>
  </w:style>
  <w:style w:type="paragraph" w:customStyle="1" w:styleId="Algorithm">
    <w:name w:val="Algorithm"/>
    <w:basedOn w:val="Normal"/>
    <w:qFormat/>
    <w:rsid w:val="00D061BB"/>
    <w:pPr>
      <w:spacing w:line="276" w:lineRule="auto"/>
    </w:pPr>
    <w:rPr>
      <w:rFonts w:eastAsiaTheme="minorHAnsi"/>
      <w:sz w:val="20"/>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28876059">
      <w:bodyDiv w:val="1"/>
      <w:marLeft w:val="0"/>
      <w:marRight w:val="0"/>
      <w:marTop w:val="0"/>
      <w:marBottom w:val="0"/>
      <w:divBdr>
        <w:top w:val="none" w:sz="0" w:space="0" w:color="auto"/>
        <w:left w:val="none" w:sz="0" w:space="0" w:color="auto"/>
        <w:bottom w:val="none" w:sz="0" w:space="0" w:color="auto"/>
        <w:right w:val="none" w:sz="0" w:space="0" w:color="auto"/>
      </w:divBdr>
      <w:divsChild>
        <w:div w:id="1206680686">
          <w:marLeft w:val="0"/>
          <w:marRight w:val="0"/>
          <w:marTop w:val="0"/>
          <w:marBottom w:val="0"/>
          <w:divBdr>
            <w:top w:val="none" w:sz="0" w:space="0" w:color="auto"/>
            <w:left w:val="none" w:sz="0" w:space="0" w:color="auto"/>
            <w:bottom w:val="none" w:sz="0" w:space="0" w:color="auto"/>
            <w:right w:val="none" w:sz="0" w:space="0" w:color="auto"/>
          </w:divBdr>
          <w:divsChild>
            <w:div w:id="889149595">
              <w:marLeft w:val="0"/>
              <w:marRight w:val="0"/>
              <w:marTop w:val="0"/>
              <w:marBottom w:val="0"/>
              <w:divBdr>
                <w:top w:val="none" w:sz="0" w:space="0" w:color="auto"/>
                <w:left w:val="none" w:sz="0" w:space="0" w:color="auto"/>
                <w:bottom w:val="none" w:sz="0" w:space="0" w:color="auto"/>
                <w:right w:val="none" w:sz="0" w:space="0" w:color="auto"/>
              </w:divBdr>
              <w:divsChild>
                <w:div w:id="145706775">
                  <w:marLeft w:val="0"/>
                  <w:marRight w:val="0"/>
                  <w:marTop w:val="0"/>
                  <w:marBottom w:val="0"/>
                  <w:divBdr>
                    <w:top w:val="none" w:sz="0" w:space="0" w:color="auto"/>
                    <w:left w:val="none" w:sz="0" w:space="0" w:color="auto"/>
                    <w:bottom w:val="none" w:sz="0" w:space="0" w:color="auto"/>
                    <w:right w:val="none" w:sz="0" w:space="0" w:color="auto"/>
                  </w:divBdr>
                  <w:divsChild>
                    <w:div w:id="2017223101">
                      <w:marLeft w:val="0"/>
                      <w:marRight w:val="0"/>
                      <w:marTop w:val="0"/>
                      <w:marBottom w:val="0"/>
                      <w:divBdr>
                        <w:top w:val="none" w:sz="0" w:space="0" w:color="auto"/>
                        <w:left w:val="none" w:sz="0" w:space="0" w:color="auto"/>
                        <w:bottom w:val="none" w:sz="0" w:space="0" w:color="auto"/>
                        <w:right w:val="none" w:sz="0" w:space="0" w:color="auto"/>
                      </w:divBdr>
                      <w:divsChild>
                        <w:div w:id="178279646">
                          <w:marLeft w:val="0"/>
                          <w:marRight w:val="0"/>
                          <w:marTop w:val="0"/>
                          <w:marBottom w:val="0"/>
                          <w:divBdr>
                            <w:top w:val="none" w:sz="0" w:space="0" w:color="auto"/>
                            <w:left w:val="none" w:sz="0" w:space="0" w:color="auto"/>
                            <w:bottom w:val="none" w:sz="0" w:space="0" w:color="auto"/>
                            <w:right w:val="none" w:sz="0" w:space="0" w:color="auto"/>
                          </w:divBdr>
                          <w:divsChild>
                            <w:div w:id="102963927">
                              <w:marLeft w:val="0"/>
                              <w:marRight w:val="0"/>
                              <w:marTop w:val="0"/>
                              <w:marBottom w:val="0"/>
                              <w:divBdr>
                                <w:top w:val="none" w:sz="0" w:space="0" w:color="auto"/>
                                <w:left w:val="none" w:sz="0" w:space="0" w:color="auto"/>
                                <w:bottom w:val="none" w:sz="0" w:space="0" w:color="auto"/>
                                <w:right w:val="none" w:sz="0" w:space="0" w:color="auto"/>
                              </w:divBdr>
                              <w:divsChild>
                                <w:div w:id="1345398926">
                                  <w:marLeft w:val="0"/>
                                  <w:marRight w:val="0"/>
                                  <w:marTop w:val="0"/>
                                  <w:marBottom w:val="0"/>
                                  <w:divBdr>
                                    <w:top w:val="none" w:sz="0" w:space="0" w:color="auto"/>
                                    <w:left w:val="none" w:sz="0" w:space="0" w:color="auto"/>
                                    <w:bottom w:val="none" w:sz="0" w:space="0" w:color="auto"/>
                                    <w:right w:val="none" w:sz="0" w:space="0" w:color="auto"/>
                                  </w:divBdr>
                                  <w:divsChild>
                                    <w:div w:id="1727146423">
                                      <w:marLeft w:val="0"/>
                                      <w:marRight w:val="0"/>
                                      <w:marTop w:val="0"/>
                                      <w:marBottom w:val="0"/>
                                      <w:divBdr>
                                        <w:top w:val="none" w:sz="0" w:space="0" w:color="auto"/>
                                        <w:left w:val="none" w:sz="0" w:space="0" w:color="auto"/>
                                        <w:bottom w:val="none" w:sz="0" w:space="0" w:color="auto"/>
                                        <w:right w:val="none" w:sz="0" w:space="0" w:color="auto"/>
                                      </w:divBdr>
                                      <w:divsChild>
                                        <w:div w:id="2091391790">
                                          <w:marLeft w:val="0"/>
                                          <w:marRight w:val="0"/>
                                          <w:marTop w:val="0"/>
                                          <w:marBottom w:val="0"/>
                                          <w:divBdr>
                                            <w:top w:val="none" w:sz="0" w:space="0" w:color="auto"/>
                                            <w:left w:val="none" w:sz="0" w:space="0" w:color="auto"/>
                                            <w:bottom w:val="none" w:sz="0" w:space="0" w:color="auto"/>
                                            <w:right w:val="none" w:sz="0" w:space="0" w:color="auto"/>
                                          </w:divBdr>
                                          <w:divsChild>
                                            <w:div w:id="1240673299">
                                              <w:marLeft w:val="0"/>
                                              <w:marRight w:val="0"/>
                                              <w:marTop w:val="0"/>
                                              <w:marBottom w:val="0"/>
                                              <w:divBdr>
                                                <w:top w:val="none" w:sz="0" w:space="0" w:color="auto"/>
                                                <w:left w:val="none" w:sz="0" w:space="0" w:color="auto"/>
                                                <w:bottom w:val="none" w:sz="0" w:space="0" w:color="auto"/>
                                                <w:right w:val="none" w:sz="0" w:space="0" w:color="auto"/>
                                              </w:divBdr>
                                              <w:divsChild>
                                                <w:div w:id="2081906814">
                                                  <w:marLeft w:val="0"/>
                                                  <w:marRight w:val="0"/>
                                                  <w:marTop w:val="0"/>
                                                  <w:marBottom w:val="0"/>
                                                  <w:divBdr>
                                                    <w:top w:val="none" w:sz="0" w:space="0" w:color="auto"/>
                                                    <w:left w:val="none" w:sz="0" w:space="0" w:color="auto"/>
                                                    <w:bottom w:val="none" w:sz="0" w:space="0" w:color="auto"/>
                                                    <w:right w:val="none" w:sz="0" w:space="0" w:color="auto"/>
                                                  </w:divBdr>
                                                  <w:divsChild>
                                                    <w:div w:id="1909882798">
                                                      <w:marLeft w:val="0"/>
                                                      <w:marRight w:val="0"/>
                                                      <w:marTop w:val="0"/>
                                                      <w:marBottom w:val="0"/>
                                                      <w:divBdr>
                                                        <w:top w:val="none" w:sz="0" w:space="0" w:color="auto"/>
                                                        <w:left w:val="none" w:sz="0" w:space="0" w:color="auto"/>
                                                        <w:bottom w:val="none" w:sz="0" w:space="0" w:color="auto"/>
                                                        <w:right w:val="none" w:sz="0" w:space="0" w:color="auto"/>
                                                      </w:divBdr>
                                                      <w:divsChild>
                                                        <w:div w:id="894509407">
                                                          <w:marLeft w:val="0"/>
                                                          <w:marRight w:val="0"/>
                                                          <w:marTop w:val="0"/>
                                                          <w:marBottom w:val="0"/>
                                                          <w:divBdr>
                                                            <w:top w:val="none" w:sz="0" w:space="0" w:color="auto"/>
                                                            <w:left w:val="none" w:sz="0" w:space="0" w:color="auto"/>
                                                            <w:bottom w:val="none" w:sz="0" w:space="0" w:color="auto"/>
                                                            <w:right w:val="none" w:sz="0" w:space="0" w:color="auto"/>
                                                          </w:divBdr>
                                                          <w:divsChild>
                                                            <w:div w:id="1953366178">
                                                              <w:marLeft w:val="0"/>
                                                              <w:marRight w:val="0"/>
                                                              <w:marTop w:val="0"/>
                                                              <w:marBottom w:val="0"/>
                                                              <w:divBdr>
                                                                <w:top w:val="none" w:sz="0" w:space="0" w:color="auto"/>
                                                                <w:left w:val="none" w:sz="0" w:space="0" w:color="auto"/>
                                                                <w:bottom w:val="none" w:sz="0" w:space="0" w:color="auto"/>
                                                                <w:right w:val="none" w:sz="0" w:space="0" w:color="auto"/>
                                                              </w:divBdr>
                                                              <w:divsChild>
                                                                <w:div w:id="1516110325">
                                                                  <w:marLeft w:val="0"/>
                                                                  <w:marRight w:val="0"/>
                                                                  <w:marTop w:val="0"/>
                                                                  <w:marBottom w:val="0"/>
                                                                  <w:divBdr>
                                                                    <w:top w:val="none" w:sz="0" w:space="0" w:color="auto"/>
                                                                    <w:left w:val="none" w:sz="0" w:space="0" w:color="auto"/>
                                                                    <w:bottom w:val="none" w:sz="0" w:space="0" w:color="auto"/>
                                                                    <w:right w:val="none" w:sz="0" w:space="0" w:color="auto"/>
                                                                  </w:divBdr>
                                                                  <w:divsChild>
                                                                    <w:div w:id="33963829">
                                                                      <w:marLeft w:val="0"/>
                                                                      <w:marRight w:val="0"/>
                                                                      <w:marTop w:val="0"/>
                                                                      <w:marBottom w:val="0"/>
                                                                      <w:divBdr>
                                                                        <w:top w:val="none" w:sz="0" w:space="0" w:color="auto"/>
                                                                        <w:left w:val="none" w:sz="0" w:space="0" w:color="auto"/>
                                                                        <w:bottom w:val="none" w:sz="0" w:space="0" w:color="auto"/>
                                                                        <w:right w:val="none" w:sz="0" w:space="0" w:color="auto"/>
                                                                      </w:divBdr>
                                                                      <w:divsChild>
                                                                        <w:div w:id="525294146">
                                                                          <w:marLeft w:val="0"/>
                                                                          <w:marRight w:val="0"/>
                                                                          <w:marTop w:val="0"/>
                                                                          <w:marBottom w:val="0"/>
                                                                          <w:divBdr>
                                                                            <w:top w:val="none" w:sz="0" w:space="0" w:color="auto"/>
                                                                            <w:left w:val="none" w:sz="0" w:space="0" w:color="auto"/>
                                                                            <w:bottom w:val="none" w:sz="0" w:space="0" w:color="auto"/>
                                                                            <w:right w:val="none" w:sz="0" w:space="0" w:color="auto"/>
                                                                          </w:divBdr>
                                                                          <w:divsChild>
                                                                            <w:div w:id="1897859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1.png"/><Relationship Id="rId18" Type="http://schemas.openxmlformats.org/officeDocument/2006/relationships/image" Target="media/image5.emf"/><Relationship Id="rId26" Type="http://schemas.openxmlformats.org/officeDocument/2006/relationships/footer" Target="footer1.xml"/><Relationship Id="rId3" Type="http://schemas.openxmlformats.org/officeDocument/2006/relationships/customXml" Target="../customXml/item3.xml"/><Relationship Id="rId21" Type="http://schemas.openxmlformats.org/officeDocument/2006/relationships/image" Target="media/image8.emf"/><Relationship Id="rId7" Type="http://schemas.openxmlformats.org/officeDocument/2006/relationships/settings" Target="settings.xml"/><Relationship Id="rId12" Type="http://schemas.openxmlformats.org/officeDocument/2006/relationships/hyperlink" Target="http://www.unrealengine.com/udk" TargetMode="External"/><Relationship Id="rId17" Type="http://schemas.openxmlformats.org/officeDocument/2006/relationships/image" Target="media/image4.emf"/><Relationship Id="rId25" Type="http://schemas.openxmlformats.org/officeDocument/2006/relationships/image" Target="media/image12.emf"/><Relationship Id="rId2" Type="http://schemas.openxmlformats.org/officeDocument/2006/relationships/customXml" Target="../customXml/item2.xml"/><Relationship Id="rId16" Type="http://schemas.openxmlformats.org/officeDocument/2006/relationships/hyperlink" Target="http://vistalab.stanford.edu/" TargetMode="External"/><Relationship Id="rId20" Type="http://schemas.openxmlformats.org/officeDocument/2006/relationships/image" Target="media/image7.emf"/><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yperlink" Target="http://www.lrdc.pitt.edu/ebc/2007/competition.html" TargetMode="External"/><Relationship Id="rId24" Type="http://schemas.openxmlformats.org/officeDocument/2006/relationships/image" Target="media/image11.emf"/><Relationship Id="rId5" Type="http://schemas.openxmlformats.org/officeDocument/2006/relationships/numbering" Target="numbering.xml"/><Relationship Id="rId15" Type="http://schemas.openxmlformats.org/officeDocument/2006/relationships/image" Target="media/image3.png"/><Relationship Id="rId23" Type="http://schemas.openxmlformats.org/officeDocument/2006/relationships/image" Target="media/image10.emf"/><Relationship Id="rId28" Type="http://schemas.microsoft.com/office/2011/relationships/people" Target="people.xml"/><Relationship Id="rId10" Type="http://schemas.openxmlformats.org/officeDocument/2006/relationships/endnotes" Target="endnotes.xml"/><Relationship Id="rId19" Type="http://schemas.openxmlformats.org/officeDocument/2006/relationships/image" Target="media/image6.emf"/><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2.png"/><Relationship Id="rId22" Type="http://schemas.openxmlformats.org/officeDocument/2006/relationships/image" Target="media/image9.emf"/><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documentManagement>
    <DocumentType xmlns="684028b4-177f-4616-bee8-7fd0d2a07079">Manuscript</DocumentType>
    <DocumentId xmlns="684028b4-177f-4616-bee8-7fd0d2a07079">Manuscript.DOCX</DocumentId>
    <Checked_x0020_Out_x0020_To xmlns="684028b4-177f-4616-bee8-7fd0d2a07079">
      <UserInfo>
        <DisplayName/>
        <AccountId xsi:nil="true"/>
        <AccountType/>
      </UserInfo>
    </Checked_x0020_Out_x0020_To>
    <StageName xmlns="684028b4-177f-4616-bee8-7fd0d2a07079" xsi:nil="true"/>
    <IsDeleted xmlns="684028b4-177f-4616-bee8-7fd0d2a07079">false</IsDeleted>
    <FileFormat xmlns="684028b4-177f-4616-bee8-7fd0d2a07079">DOCX</FileFormat>
    <TitleName xmlns="684028b4-177f-4616-bee8-7fd0d2a07079">Manuscript.DOCX</TitleNam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790D8E41E5925D438EA67F87E3A12AB2" ma:contentTypeVersion="7" ma:contentTypeDescription="Create a new document." ma:contentTypeScope="" ma:versionID="8bdd17edd7841309b011f05307ad384b">
  <xsd:schema xmlns:xsd="http://www.w3.org/2001/XMLSchema" xmlns:p="http://schemas.microsoft.com/office/2006/metadata/properties" xmlns:ns2="684028b4-177f-4616-bee8-7fd0d2a07079" targetNamespace="http://schemas.microsoft.com/office/2006/metadata/properties" ma:root="true" ma:fieldsID="04bb468a12bc5f450ddbcfab054fe475" ns2:_="">
    <xsd:import namespace="684028b4-177f-4616-bee8-7fd0d2a07079"/>
    <xsd:element name="properties">
      <xsd:complexType>
        <xsd:sequence>
          <xsd:element name="documentManagement">
            <xsd:complexType>
              <xsd:all>
                <xsd:element ref="ns2:DocumentType" minOccurs="0"/>
                <xsd:element ref="ns2:FileFormat" minOccurs="0"/>
                <xsd:element ref="ns2:DocumentId" minOccurs="0"/>
                <xsd:element ref="ns2:TitleName" minOccurs="0"/>
                <xsd:element ref="ns2:StageName" minOccurs="0"/>
                <xsd:element ref="ns2:IsDeleted" minOccurs="0"/>
                <xsd:element ref="ns2:Checked_x0020_Out_x0020_To" minOccurs="0"/>
              </xsd:all>
            </xsd:complexType>
          </xsd:element>
        </xsd:sequence>
      </xsd:complexType>
    </xsd:element>
  </xsd:schema>
  <xsd:schema xmlns:xsd="http://www.w3.org/2001/XMLSchema" xmlns:dms="http://schemas.microsoft.com/office/2006/documentManagement/types" targetNamespace="684028b4-177f-4616-bee8-7fd0d2a07079" elementFormDefault="qualified">
    <xsd:import namespace="http://schemas.microsoft.com/office/2006/documentManagement/types"/>
    <xsd:element name="DocumentType" ma:index="8" nillable="true" ma:displayName="DocumentType" ma:internalName="DocumentType">
      <xsd:simpleType>
        <xsd:restriction base="dms:Text"/>
      </xsd:simpleType>
    </xsd:element>
    <xsd:element name="FileFormat" ma:index="9" nillable="true" ma:displayName="FileFormat" ma:internalName="FileFormat">
      <xsd:simpleType>
        <xsd:restriction base="dms:Text"/>
      </xsd:simpleType>
    </xsd:element>
    <xsd:element name="DocumentId" ma:index="10" nillable="true" ma:displayName="DocumentId" ma:internalName="DocumentId">
      <xsd:simpleType>
        <xsd:restriction base="dms:Text"/>
      </xsd:simpleType>
    </xsd:element>
    <xsd:element name="TitleName" ma:index="11" nillable="true" ma:displayName="TitleName" ma:internalName="TitleName">
      <xsd:simpleType>
        <xsd:restriction base="dms:Text"/>
      </xsd:simpleType>
    </xsd:element>
    <xsd:element name="StageName" ma:index="12" nillable="true" ma:displayName="StageName" ma:internalName="StageName">
      <xsd:simpleType>
        <xsd:restriction base="dms:Text"/>
      </xsd:simpleType>
    </xsd:element>
    <xsd:element name="IsDeleted" ma:index="13" nillable="true" ma:displayName="IsDeleted" ma:default="0" ma:internalName="IsDeleted">
      <xsd:simpleType>
        <xsd:restriction base="dms:Boolean"/>
      </xsd:simpleType>
    </xsd:element>
    <xsd:element name="Checked_x0020_Out_x0020_To" ma:index="14" nillable="true" ma:displayName="Checked Out To" ma:list="UserInfo" ma:internalName="Checked_x0020_Out_x0020_To">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office/internal/2005/internalDocumentation"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ma:readOnly="tru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lastPrinted" minOccurs="0" maxOccurs="1" type="xsd:dateTime"/>
        <xsd:element name="contentStatus" minOccurs="0" maxOccurs="1" type="xsd:string"/>
      </xsd:all>
    </xsd:complexType>
  </xsd:schema>
</ct:contentTypeSchema>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9EE1C29-9D08-4AE6-9D29-2EF053DA9A52}">
  <ds:schemaRefs>
    <ds:schemaRef ds:uri="http://schemas.microsoft.com/office/2006/metadata/properties"/>
    <ds:schemaRef ds:uri="684028b4-177f-4616-bee8-7fd0d2a07079"/>
  </ds:schemaRefs>
</ds:datastoreItem>
</file>

<file path=customXml/itemProps2.xml><?xml version="1.0" encoding="utf-8"?>
<ds:datastoreItem xmlns:ds="http://schemas.openxmlformats.org/officeDocument/2006/customXml" ds:itemID="{28270A83-6AB5-4A8E-9108-4CC0FA4C4E12}">
  <ds:schemaRefs>
    <ds:schemaRef ds:uri="http://schemas.microsoft.com/sharepoint/v3/contenttype/forms"/>
  </ds:schemaRefs>
</ds:datastoreItem>
</file>

<file path=customXml/itemProps3.xml><?xml version="1.0" encoding="utf-8"?>
<ds:datastoreItem xmlns:ds="http://schemas.openxmlformats.org/officeDocument/2006/customXml" ds:itemID="{A717056D-3367-4309-BB6F-A7006E04410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84028b4-177f-4616-bee8-7fd0d2a07079"/>
    <ds:schemaRef ds:uri="http://schemas.microsoft.com/office/2006/documentManagement/types"/>
    <ds:schemaRef ds:uri="http://schemas.openxmlformats.org/package/2006/metadata/core-properties"/>
    <ds:schemaRef ds:uri="http://purl.org/dc/elements/1.1/"/>
    <ds:schemaRef ds:uri="http://purl.org/dc/terms/"/>
    <ds:schemaRef ds:uri="http://schemas.microsoft.com/office/internal/2005/internalDocumentation"/>
  </ds:schemaRefs>
</ds:datastoreItem>
</file>

<file path=customXml/itemProps4.xml><?xml version="1.0" encoding="utf-8"?>
<ds:datastoreItem xmlns:ds="http://schemas.openxmlformats.org/officeDocument/2006/customXml" ds:itemID="{5F2ECD6B-A19A-4ADD-8A79-E3C4DBC951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76</TotalTime>
  <Pages>28</Pages>
  <Words>34640</Words>
  <Characters>197454</Characters>
  <Application>Microsoft Office Word</Application>
  <DocSecurity>0</DocSecurity>
  <Lines>1645</Lines>
  <Paragraphs>463</Paragraphs>
  <ScaleCrop>false</ScaleCrop>
  <HeadingPairs>
    <vt:vector size="2" baseType="variant">
      <vt:variant>
        <vt:lpstr>Title</vt:lpstr>
      </vt:variant>
      <vt:variant>
        <vt:i4>1</vt:i4>
      </vt:variant>
    </vt:vector>
  </HeadingPairs>
  <TitlesOfParts>
    <vt:vector size="1" baseType="lpstr">
      <vt:lpstr/>
    </vt:vector>
  </TitlesOfParts>
  <Company>University of Texas</Company>
  <LinksUpToDate>false</LinksUpToDate>
  <CharactersWithSpaces>231631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Andrew Floren</dc:creator>
  <cp:lastModifiedBy>Floren, Andrew W</cp:lastModifiedBy>
  <cp:revision>3</cp:revision>
  <cp:lastPrinted>2015-04-03T02:11:00Z</cp:lastPrinted>
  <dcterms:created xsi:type="dcterms:W3CDTF">2015-04-18T02:47:00Z</dcterms:created>
  <dcterms:modified xsi:type="dcterms:W3CDTF">2015-04-19T22:24:00Z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andrewfloren@gmail.com@www.mendeley.com</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16th edition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7th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y fmtid="{D5CDD505-2E9C-101B-9397-08002B2CF9AE}" pid="25" name="CRTarget">
    <vt:i4>8192</vt:i4>
  </property>
</Properties>
</file>